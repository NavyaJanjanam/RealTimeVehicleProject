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21A1" w:rsidRPr="009E7815" w:rsidRDefault="00F72128" w:rsidP="00F72128">
      <w:pPr>
        <w:jc w:val="center"/>
        <w:rPr>
          <w:rFonts w:ascii="Times New Roman" w:hAnsi="Times New Roman" w:cs="Times New Roman"/>
          <w:color w:val="000000" w:themeColor="text1"/>
          <w:sz w:val="44"/>
          <w:szCs w:val="44"/>
        </w:rPr>
      </w:pPr>
      <w:r w:rsidRPr="009E7815">
        <w:rPr>
          <w:rFonts w:ascii="Times New Roman" w:hAnsi="Times New Roman" w:cs="Times New Roman"/>
          <w:sz w:val="44"/>
          <w:szCs w:val="44"/>
        </w:rPr>
        <w:t>Real-time Video based Vehicle Detection, Counting and Classification System</w:t>
      </w:r>
    </w:p>
    <w:p w:rsidR="001E60AC" w:rsidRPr="009E7815" w:rsidRDefault="001E60AC">
      <w:pPr>
        <w:rPr>
          <w:rFonts w:ascii="Times New Roman" w:hAnsi="Times New Roman" w:cs="Times New Roman"/>
          <w:color w:val="000000" w:themeColor="text1"/>
        </w:rPr>
      </w:pPr>
    </w:p>
    <w:p w:rsidR="00EF18FE" w:rsidRPr="009E7815" w:rsidRDefault="001E60AC" w:rsidP="00EF18FE">
      <w:pPr>
        <w:rPr>
          <w:rFonts w:ascii="Times New Roman" w:hAnsi="Times New Roman" w:cs="Times New Roman"/>
          <w:b/>
          <w:sz w:val="32"/>
        </w:rPr>
      </w:pPr>
      <w:r w:rsidRPr="009E7815">
        <w:rPr>
          <w:rFonts w:ascii="Times New Roman" w:hAnsi="Times New Roman" w:cs="Times New Roman"/>
          <w:b/>
          <w:sz w:val="32"/>
        </w:rPr>
        <w:t>Abstract:</w:t>
      </w:r>
    </w:p>
    <w:p w:rsidR="00EC20E3" w:rsidRPr="009E7815" w:rsidRDefault="00C04597" w:rsidP="00EF18FE">
      <w:pPr>
        <w:spacing w:before="240" w:line="360" w:lineRule="auto"/>
        <w:jc w:val="both"/>
        <w:rPr>
          <w:rFonts w:ascii="Times New Roman" w:hAnsi="Times New Roman" w:cs="Times New Roman"/>
          <w:color w:val="000000" w:themeColor="text1"/>
          <w:sz w:val="24"/>
          <w:szCs w:val="24"/>
        </w:rPr>
      </w:pPr>
      <w:r w:rsidRPr="009E7815">
        <w:rPr>
          <w:rFonts w:ascii="Times New Roman" w:hAnsi="Times New Roman" w:cs="Times New Roman"/>
        </w:rPr>
        <w:t>Traffic Analysis has been a problem that city planners have dealt with for years. Smarter ways are being developed to analyze traffic and streamline the process. Analysis of traffic may account for the number of vehicles in an area per some arbitrary time period and the class of vehicles. People have designed such mechanism for decades now but most of them involve use of sensors to detect the vehicles i.e. a couple of proximity sensors to calculate the direction of the moving vehicle and to keep the vehicle count. Even though over the time these systems have matured and are highly effective, they are not very budget friendly. The problem is such systems require maintenance and periodic calibration. Therefore, this study has purposed a vision based vehicle counting and classification system. The system involves capturing of frames from the video to perform background subtraction in order detect and count the vehicles using Gaussian Mixture Model (GMM) background subtraction then it classifies the vehicles by comparing the contour areas to the assumed values. The substantial contribution of the work is the comparison of two classification methods. Classification has been implemented using Contour Comparison (CC) as well as Bag of Features (</w:t>
      </w:r>
      <w:proofErr w:type="spellStart"/>
      <w:r w:rsidRPr="009E7815">
        <w:rPr>
          <w:rFonts w:ascii="Times New Roman" w:hAnsi="Times New Roman" w:cs="Times New Roman"/>
        </w:rPr>
        <w:t>BoF</w:t>
      </w:r>
      <w:proofErr w:type="spellEnd"/>
      <w:r w:rsidRPr="009E7815">
        <w:rPr>
          <w:rFonts w:ascii="Times New Roman" w:hAnsi="Times New Roman" w:cs="Times New Roman"/>
        </w:rPr>
        <w:t>).method.</w:t>
      </w:r>
    </w:p>
    <w:p w:rsidR="00EC20E3" w:rsidRPr="009E7815" w:rsidRDefault="00EC20E3">
      <w:pPr>
        <w:rPr>
          <w:rFonts w:ascii="Times New Roman" w:hAnsi="Times New Roman" w:cs="Times New Roman"/>
          <w:color w:val="000000" w:themeColor="text1"/>
        </w:rPr>
      </w:pPr>
    </w:p>
    <w:p w:rsidR="00EC20E3" w:rsidRPr="009E7815" w:rsidRDefault="00EC20E3">
      <w:pPr>
        <w:rPr>
          <w:rFonts w:ascii="Times New Roman" w:hAnsi="Times New Roman" w:cs="Times New Roman"/>
          <w:color w:val="000000" w:themeColor="text1"/>
        </w:rPr>
      </w:pPr>
    </w:p>
    <w:p w:rsidR="00EC20E3" w:rsidRPr="009E7815" w:rsidRDefault="00EC20E3" w:rsidP="00EC20E3">
      <w:pPr>
        <w:jc w:val="center"/>
        <w:rPr>
          <w:rFonts w:ascii="Times New Roman" w:hAnsi="Times New Roman" w:cs="Times New Roman"/>
          <w:b/>
          <w:color w:val="000000" w:themeColor="text1"/>
          <w:sz w:val="44"/>
        </w:rPr>
      </w:pPr>
    </w:p>
    <w:p w:rsidR="00EC20E3" w:rsidRPr="009E7815" w:rsidRDefault="00EC20E3" w:rsidP="00EC20E3">
      <w:pPr>
        <w:jc w:val="center"/>
        <w:rPr>
          <w:rFonts w:ascii="Times New Roman" w:hAnsi="Times New Roman" w:cs="Times New Roman"/>
          <w:b/>
          <w:color w:val="000000" w:themeColor="text1"/>
          <w:sz w:val="44"/>
        </w:rPr>
      </w:pPr>
    </w:p>
    <w:p w:rsidR="001E60AC" w:rsidRPr="009E7815" w:rsidRDefault="001E60AC" w:rsidP="00EC20E3">
      <w:pPr>
        <w:jc w:val="center"/>
        <w:rPr>
          <w:rFonts w:ascii="Times New Roman" w:hAnsi="Times New Roman" w:cs="Times New Roman"/>
          <w:b/>
          <w:color w:val="000000" w:themeColor="text1"/>
          <w:sz w:val="44"/>
        </w:rPr>
      </w:pPr>
    </w:p>
    <w:p w:rsidR="001E60AC" w:rsidRPr="009E7815" w:rsidRDefault="001E60AC" w:rsidP="00EC20E3">
      <w:pPr>
        <w:jc w:val="center"/>
        <w:rPr>
          <w:rFonts w:ascii="Times New Roman" w:hAnsi="Times New Roman" w:cs="Times New Roman"/>
          <w:b/>
          <w:color w:val="000000" w:themeColor="text1"/>
          <w:sz w:val="44"/>
        </w:rPr>
      </w:pPr>
    </w:p>
    <w:p w:rsidR="001E60AC" w:rsidRPr="009E7815" w:rsidRDefault="001E60AC" w:rsidP="00EC20E3">
      <w:pPr>
        <w:jc w:val="center"/>
        <w:rPr>
          <w:rFonts w:ascii="Times New Roman" w:hAnsi="Times New Roman" w:cs="Times New Roman"/>
          <w:b/>
          <w:color w:val="000000" w:themeColor="text1"/>
          <w:sz w:val="44"/>
        </w:rPr>
      </w:pPr>
    </w:p>
    <w:p w:rsidR="001E60AC" w:rsidRPr="009E7815" w:rsidRDefault="001E60AC" w:rsidP="00EC20E3">
      <w:pPr>
        <w:jc w:val="center"/>
        <w:rPr>
          <w:rFonts w:ascii="Times New Roman" w:hAnsi="Times New Roman" w:cs="Times New Roman"/>
          <w:b/>
          <w:color w:val="000000" w:themeColor="text1"/>
          <w:sz w:val="44"/>
        </w:rPr>
      </w:pPr>
    </w:p>
    <w:p w:rsidR="001E60AC" w:rsidRPr="009E7815" w:rsidRDefault="001E60AC" w:rsidP="00EC20E3">
      <w:pPr>
        <w:jc w:val="center"/>
        <w:rPr>
          <w:rFonts w:ascii="Times New Roman" w:hAnsi="Times New Roman" w:cs="Times New Roman"/>
          <w:b/>
          <w:color w:val="000000" w:themeColor="text1"/>
          <w:sz w:val="44"/>
        </w:rPr>
      </w:pPr>
    </w:p>
    <w:p w:rsidR="00EC20E3" w:rsidRPr="009E7815" w:rsidRDefault="00E9069D" w:rsidP="00EC20E3">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   </w:t>
      </w:r>
    </w:p>
    <w:p w:rsidR="00E9069D" w:rsidRPr="009E7815" w:rsidRDefault="00E9069D" w:rsidP="00EC20E3">
      <w:pPr>
        <w:jc w:val="center"/>
        <w:rPr>
          <w:rFonts w:ascii="Times New Roman" w:hAnsi="Times New Roman" w:cs="Times New Roman"/>
          <w:b/>
          <w:color w:val="000000" w:themeColor="text1"/>
          <w:sz w:val="44"/>
        </w:rPr>
      </w:pPr>
    </w:p>
    <w:p w:rsidR="00E9069D" w:rsidRPr="009E7815" w:rsidRDefault="00E9069D" w:rsidP="00EC20E3">
      <w:pPr>
        <w:jc w:val="center"/>
        <w:rPr>
          <w:rFonts w:ascii="Times New Roman" w:hAnsi="Times New Roman" w:cs="Times New Roman"/>
          <w:b/>
          <w:color w:val="000000" w:themeColor="text1"/>
          <w:sz w:val="44"/>
        </w:rPr>
      </w:pPr>
    </w:p>
    <w:p w:rsidR="00EC20E3" w:rsidRPr="009E7815" w:rsidRDefault="00EC20E3" w:rsidP="00EC20E3">
      <w:pPr>
        <w:jc w:val="center"/>
        <w:rPr>
          <w:rFonts w:ascii="Times New Roman" w:hAnsi="Times New Roman" w:cs="Times New Roman"/>
          <w:b/>
          <w:color w:val="000000" w:themeColor="text1"/>
          <w:sz w:val="44"/>
        </w:rPr>
      </w:pPr>
    </w:p>
    <w:p w:rsidR="00EC20E3" w:rsidRPr="009E7815" w:rsidRDefault="00EC20E3" w:rsidP="00EC20E3">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CHAPTER - 1</w:t>
      </w:r>
    </w:p>
    <w:p w:rsidR="006F0B48" w:rsidRPr="009E7815" w:rsidRDefault="00EC20E3" w:rsidP="00EC20E3">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1. INTRODUCTION</w:t>
      </w:r>
    </w:p>
    <w:p w:rsidR="006F0B48" w:rsidRPr="009E7815" w:rsidRDefault="006F0B48">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br w:type="page"/>
      </w:r>
    </w:p>
    <w:p w:rsidR="00C04597" w:rsidRPr="009E7815" w:rsidRDefault="001E60AC" w:rsidP="00016C97">
      <w:pPr>
        <w:spacing w:line="360" w:lineRule="auto"/>
        <w:ind w:left="360" w:right="-590" w:firstLine="360"/>
        <w:jc w:val="both"/>
        <w:rPr>
          <w:rFonts w:ascii="Times New Roman" w:hAnsi="Times New Roman" w:cs="Times New Roman"/>
          <w:color w:val="000000" w:themeColor="text1"/>
          <w:sz w:val="24"/>
          <w:szCs w:val="24"/>
          <w:shd w:val="clear" w:color="auto" w:fill="FFFFFF"/>
        </w:rPr>
      </w:pPr>
      <w:r w:rsidRPr="009E7815">
        <w:rPr>
          <w:rFonts w:ascii="Times New Roman" w:hAnsi="Times New Roman" w:cs="Times New Roman"/>
          <w:color w:val="000000" w:themeColor="text1"/>
          <w:sz w:val="24"/>
          <w:szCs w:val="24"/>
          <w:shd w:val="clear" w:color="auto" w:fill="FFFFFF"/>
        </w:rPr>
        <w:lastRenderedPageBreak/>
        <w:t xml:space="preserve"> </w:t>
      </w:r>
      <w:r w:rsidR="00877AE7" w:rsidRPr="009E7815">
        <w:rPr>
          <w:rFonts w:ascii="Times New Roman" w:hAnsi="Times New Roman" w:cs="Times New Roman"/>
          <w:color w:val="000000" w:themeColor="text1"/>
          <w:sz w:val="24"/>
          <w:szCs w:val="24"/>
          <w:shd w:val="clear" w:color="auto" w:fill="FFFFFF"/>
        </w:rPr>
        <w:t xml:space="preserve"> </w:t>
      </w:r>
    </w:p>
    <w:p w:rsidR="00C04597" w:rsidRPr="009E7815" w:rsidRDefault="00C04597" w:rsidP="00016C97">
      <w:pPr>
        <w:spacing w:line="360" w:lineRule="auto"/>
        <w:ind w:left="360" w:right="-590" w:firstLine="360"/>
        <w:jc w:val="both"/>
        <w:rPr>
          <w:rFonts w:ascii="Times New Roman" w:hAnsi="Times New Roman" w:cs="Times New Roman"/>
        </w:rPr>
      </w:pPr>
      <w:r w:rsidRPr="009E7815">
        <w:rPr>
          <w:rFonts w:ascii="Times New Roman" w:hAnsi="Times New Roman" w:cs="Times New Roman"/>
        </w:rPr>
        <w:t xml:space="preserve">The need of efficient management and monitoring of road traffic has increased in last few decades because of the increase in the road networks, the number and most importantly the size of vehicles. Intelligent traffic surveillance systems are very important part of modern day traffic management but the regular traffic management techniques such as wireless sensor </w:t>
      </w:r>
      <w:proofErr w:type="gramStart"/>
      <w:r w:rsidRPr="009E7815">
        <w:rPr>
          <w:rFonts w:ascii="Times New Roman" w:hAnsi="Times New Roman" w:cs="Times New Roman"/>
        </w:rPr>
        <w:t>networks[</w:t>
      </w:r>
      <w:proofErr w:type="gramEnd"/>
      <w:r w:rsidRPr="009E7815">
        <w:rPr>
          <w:rFonts w:ascii="Times New Roman" w:hAnsi="Times New Roman" w:cs="Times New Roman"/>
        </w:rPr>
        <w:t>1], Inductive loops[2] and EM microwave detectors[3] are expensive, bulky and are difficult to install without interrupting the traffic. A good alternative to these techniques can be video based surveillance systems</w:t>
      </w:r>
    </w:p>
    <w:p w:rsidR="00C04597" w:rsidRPr="009E7815" w:rsidRDefault="00C04597" w:rsidP="00016C97">
      <w:pPr>
        <w:spacing w:line="360" w:lineRule="auto"/>
        <w:ind w:left="360" w:right="-590" w:firstLine="360"/>
        <w:jc w:val="both"/>
        <w:rPr>
          <w:rFonts w:ascii="Times New Roman" w:hAnsi="Times New Roman" w:cs="Times New Roman"/>
        </w:rPr>
      </w:pPr>
      <w:r w:rsidRPr="009E7815">
        <w:rPr>
          <w:rFonts w:ascii="Times New Roman" w:hAnsi="Times New Roman" w:cs="Times New Roman"/>
        </w:rPr>
        <w:t xml:space="preserve">Video surveillance </w:t>
      </w:r>
      <w:proofErr w:type="gramStart"/>
      <w:r w:rsidRPr="009E7815">
        <w:rPr>
          <w:rFonts w:ascii="Times New Roman" w:hAnsi="Times New Roman" w:cs="Times New Roman"/>
        </w:rPr>
        <w:t>systems[</w:t>
      </w:r>
      <w:proofErr w:type="gramEnd"/>
      <w:r w:rsidRPr="009E7815">
        <w:rPr>
          <w:rFonts w:ascii="Times New Roman" w:hAnsi="Times New Roman" w:cs="Times New Roman"/>
        </w:rPr>
        <w:t>4-8] have become cheaper and better because of the increase in the storage capabilities, computational power and video encryption algorithms[9]. The videos stored by these surveillance systems are generally analyzed by humans, which is a time consuming Job. To overcome this constraint, the need of more robust, automatic video based surveillance systems has increased interest in field of computer vision</w:t>
      </w:r>
    </w:p>
    <w:p w:rsidR="00C04597" w:rsidRPr="009E7815" w:rsidRDefault="00C04597" w:rsidP="00016C97">
      <w:pPr>
        <w:spacing w:line="360" w:lineRule="auto"/>
        <w:ind w:left="360" w:right="-590" w:firstLine="360"/>
        <w:jc w:val="both"/>
        <w:rPr>
          <w:rFonts w:ascii="Times New Roman" w:hAnsi="Times New Roman" w:cs="Times New Roman"/>
          <w:color w:val="000000" w:themeColor="text1"/>
          <w:sz w:val="24"/>
          <w:szCs w:val="24"/>
          <w:shd w:val="clear" w:color="auto" w:fill="FFFFFF"/>
        </w:rPr>
      </w:pPr>
      <w:r w:rsidRPr="009E7815">
        <w:rPr>
          <w:rFonts w:ascii="Times New Roman" w:hAnsi="Times New Roman" w:cs="Times New Roman"/>
        </w:rPr>
        <w:t>The objectives of a traffic surveillance system is to detect, track and classify the vehicles but they can be used to do complex tasks such as driver activity recognition, lane recognition etc. The traffic surveillance systems can have applications in a range of fields such as, public security, detection of anomalous behavior, accident detection, vehicle theft detection, parking areas, and person identification. A Traffic surveillance system usually contains two parts, hardware and software. Hardware is a static camera installed on the roadside that captures the video feed and the software part of the system is concerned with processing and analyses. These systems could be portable with a microcontroller attached to the camera for the real-time processing and analyses or just the cameras that transmit the video feed to a centralized computer for further processing.</w:t>
      </w:r>
    </w:p>
    <w:p w:rsidR="00C04597" w:rsidRPr="009E7815" w:rsidRDefault="00C04597" w:rsidP="00016C97">
      <w:pPr>
        <w:spacing w:line="360" w:lineRule="auto"/>
        <w:ind w:left="360" w:right="-590" w:firstLine="360"/>
        <w:jc w:val="both"/>
        <w:rPr>
          <w:rFonts w:ascii="Times New Roman" w:hAnsi="Times New Roman" w:cs="Times New Roman"/>
        </w:rPr>
      </w:pPr>
      <w:r w:rsidRPr="009E7815">
        <w:rPr>
          <w:rFonts w:ascii="Times New Roman" w:hAnsi="Times New Roman" w:cs="Times New Roman"/>
        </w:rPr>
        <w:t>Various approaches were made to develop such systems that can detect, count and classify the vehicles and can be used for traffic surveillance in intelligent transportation systems. This section covers the discussion about such systems and the knowledge about the methods used to develop such systems.</w:t>
      </w:r>
    </w:p>
    <w:p w:rsidR="001E60AC" w:rsidRPr="009E7815" w:rsidRDefault="00C04597" w:rsidP="00C04597">
      <w:pPr>
        <w:spacing w:line="360" w:lineRule="auto"/>
        <w:ind w:left="360" w:right="-590" w:firstLine="360"/>
        <w:jc w:val="both"/>
        <w:rPr>
          <w:rFonts w:ascii="Times New Roman" w:hAnsi="Times New Roman" w:cs="Times New Roman"/>
          <w:color w:val="000000" w:themeColor="text1"/>
          <w:sz w:val="24"/>
          <w:szCs w:val="24"/>
          <w:shd w:val="clear" w:color="auto" w:fill="FFFFFF"/>
        </w:rPr>
      </w:pPr>
      <w:r w:rsidRPr="009E7815">
        <w:rPr>
          <w:rFonts w:ascii="Times New Roman" w:hAnsi="Times New Roman" w:cs="Times New Roman"/>
        </w:rPr>
        <w:t xml:space="preserve">Computer vision technology is using for traffic monitoring in many countries [10], [11]. The development of computer vision technology over video based traffic monitoring for detecting moving vehicles in video streams become an essential part in ITS [12], [13]. A good number of work has been done on vehicle tracking and detection using computer vision technology. In 2005, Hasegawa and </w:t>
      </w:r>
      <w:proofErr w:type="spellStart"/>
      <w:r w:rsidRPr="009E7815">
        <w:rPr>
          <w:rFonts w:ascii="Times New Roman" w:hAnsi="Times New Roman" w:cs="Times New Roman"/>
        </w:rPr>
        <w:t>Kanade</w:t>
      </w:r>
      <w:proofErr w:type="spellEnd"/>
      <w:r w:rsidRPr="009E7815">
        <w:rPr>
          <w:rFonts w:ascii="Times New Roman" w:hAnsi="Times New Roman" w:cs="Times New Roman"/>
        </w:rPr>
        <w:t xml:space="preserve"> [14] introduced a system for detecting and classifying the moving objects by its type and </w:t>
      </w:r>
      <w:proofErr w:type="spellStart"/>
      <w:r w:rsidRPr="009E7815">
        <w:rPr>
          <w:rFonts w:ascii="Times New Roman" w:hAnsi="Times New Roman" w:cs="Times New Roman"/>
        </w:rPr>
        <w:t>colour</w:t>
      </w:r>
      <w:proofErr w:type="spellEnd"/>
      <w:r w:rsidRPr="009E7815">
        <w:rPr>
          <w:rFonts w:ascii="Times New Roman" w:hAnsi="Times New Roman" w:cs="Times New Roman"/>
        </w:rPr>
        <w:t xml:space="preserve">. In this process, a series of images of a specific location were supplied and vehicles from these images were identified. In 2013, </w:t>
      </w:r>
      <w:proofErr w:type="spellStart"/>
      <w:r w:rsidRPr="009E7815">
        <w:rPr>
          <w:rFonts w:ascii="Times New Roman" w:hAnsi="Times New Roman" w:cs="Times New Roman"/>
        </w:rPr>
        <w:t>Nilesh</w:t>
      </w:r>
      <w:proofErr w:type="spellEnd"/>
      <w:r w:rsidRPr="009E7815">
        <w:rPr>
          <w:rFonts w:ascii="Times New Roman" w:hAnsi="Times New Roman" w:cs="Times New Roman"/>
        </w:rPr>
        <w:t xml:space="preserve"> et al. designed and developed a system using python with </w:t>
      </w:r>
      <w:proofErr w:type="spellStart"/>
      <w:r w:rsidRPr="009E7815">
        <w:rPr>
          <w:rFonts w:ascii="Times New Roman" w:hAnsi="Times New Roman" w:cs="Times New Roman"/>
        </w:rPr>
        <w:t>OpenCV</w:t>
      </w:r>
      <w:proofErr w:type="spellEnd"/>
      <w:r w:rsidRPr="009E7815">
        <w:rPr>
          <w:rFonts w:ascii="Times New Roman" w:hAnsi="Times New Roman" w:cs="Times New Roman"/>
        </w:rPr>
        <w:t xml:space="preserve"> for detecting and counting </w:t>
      </w:r>
      <w:r w:rsidRPr="009E7815">
        <w:rPr>
          <w:rFonts w:ascii="Times New Roman" w:hAnsi="Times New Roman" w:cs="Times New Roman"/>
        </w:rPr>
        <w:lastRenderedPageBreak/>
        <w:t xml:space="preserve">moving vehicles. It can automatically identify and count moving objects as vehicle in real-time or from recorded videos, which basically used background subtraction, image filtering, image binary and segmentation method. In 2014, Da Li et al. developed real-time moving vehicle detection, tracking, and counting system also using python with </w:t>
      </w:r>
      <w:proofErr w:type="spellStart"/>
      <w:r w:rsidRPr="009E7815">
        <w:rPr>
          <w:rFonts w:ascii="Times New Roman" w:hAnsi="Times New Roman" w:cs="Times New Roman"/>
        </w:rPr>
        <w:t>OpenCV</w:t>
      </w:r>
      <w:proofErr w:type="spellEnd"/>
      <w:r w:rsidRPr="009E7815">
        <w:rPr>
          <w:rFonts w:ascii="Times New Roman" w:hAnsi="Times New Roman" w:cs="Times New Roman"/>
        </w:rPr>
        <w:t xml:space="preserve"> including adaptive subtracted background method in combination with virtual detector and blob tracking technology. Virtual detector constructs a set of rectangular regions in each input image frame and </w:t>
      </w:r>
      <w:proofErr w:type="spellStart"/>
      <w:r w:rsidRPr="009E7815">
        <w:rPr>
          <w:rFonts w:ascii="Times New Roman" w:hAnsi="Times New Roman" w:cs="Times New Roman"/>
        </w:rPr>
        <w:t>blobtracking</w:t>
      </w:r>
      <w:proofErr w:type="spellEnd"/>
      <w:r w:rsidRPr="009E7815">
        <w:rPr>
          <w:rFonts w:ascii="Times New Roman" w:hAnsi="Times New Roman" w:cs="Times New Roman"/>
        </w:rPr>
        <w:t xml:space="preserve"> method generates input image frames, the absolute difference between the background image and foreground blobs corresponding to the vehicles on the road. The above systems have some limitations like tackling shadows, occlusion of multiple vehicles that appear in a single region. </w:t>
      </w:r>
      <w:proofErr w:type="spellStart"/>
      <w:r w:rsidRPr="009E7815">
        <w:rPr>
          <w:rFonts w:ascii="Times New Roman" w:hAnsi="Times New Roman" w:cs="Times New Roman"/>
        </w:rPr>
        <w:t>Peek</w:t>
      </w:r>
      <w:proofErr w:type="spellEnd"/>
      <w:r w:rsidRPr="009E7815">
        <w:rPr>
          <w:rFonts w:ascii="Times New Roman" w:hAnsi="Times New Roman" w:cs="Times New Roman"/>
        </w:rPr>
        <w:t xml:space="preserve"> Traffic Corporation commercially developed several video traffic detection systems at the present time. </w:t>
      </w:r>
    </w:p>
    <w:p w:rsidR="00016C97"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r w:rsidRPr="009E7815">
        <w:rPr>
          <w:rFonts w:ascii="Times New Roman" w:hAnsi="Times New Roman" w:cs="Times New Roman"/>
          <w:color w:val="000000" w:themeColor="text1"/>
          <w:sz w:val="24"/>
          <w:szCs w:val="24"/>
          <w:shd w:val="clear" w:color="auto" w:fill="FFFFFF"/>
        </w:rPr>
        <w:t xml:space="preserve"> </w:t>
      </w:r>
    </w:p>
    <w:p w:rsidR="001E60AC"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p>
    <w:p w:rsidR="001E60AC"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p>
    <w:p w:rsidR="001E60AC"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p>
    <w:p w:rsidR="001E60AC"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p>
    <w:p w:rsidR="001E60AC" w:rsidRPr="009E7815" w:rsidRDefault="001E60AC" w:rsidP="00016C97">
      <w:pPr>
        <w:spacing w:line="360" w:lineRule="auto"/>
        <w:ind w:left="360" w:right="-590"/>
        <w:jc w:val="both"/>
        <w:rPr>
          <w:rFonts w:ascii="Times New Roman" w:hAnsi="Times New Roman" w:cs="Times New Roman"/>
          <w:color w:val="000000" w:themeColor="text1"/>
          <w:sz w:val="24"/>
          <w:szCs w:val="24"/>
          <w:shd w:val="clear" w:color="auto" w:fill="FFFFFF"/>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016C97" w:rsidRPr="009E7815" w:rsidRDefault="00016C97" w:rsidP="00016C97">
      <w:pPr>
        <w:jc w:val="both"/>
        <w:rPr>
          <w:rFonts w:ascii="Times New Roman" w:hAnsi="Times New Roman" w:cs="Times New Roman"/>
          <w:b/>
          <w:color w:val="000000" w:themeColor="text1"/>
          <w:sz w:val="44"/>
        </w:rPr>
      </w:pPr>
    </w:p>
    <w:p w:rsidR="006F0B48" w:rsidRPr="009E7815" w:rsidRDefault="006F0B48" w:rsidP="00016C97">
      <w:pPr>
        <w:jc w:val="both"/>
        <w:rPr>
          <w:rFonts w:ascii="Times New Roman" w:hAnsi="Times New Roman" w:cs="Times New Roman"/>
          <w:b/>
          <w:color w:val="000000" w:themeColor="text1"/>
          <w:sz w:val="44"/>
        </w:rPr>
      </w:pPr>
    </w:p>
    <w:p w:rsidR="006F0B48" w:rsidRPr="009E7815" w:rsidRDefault="006F0B48" w:rsidP="00EC20E3">
      <w:pPr>
        <w:jc w:val="center"/>
        <w:rPr>
          <w:rFonts w:ascii="Times New Roman" w:hAnsi="Times New Roman" w:cs="Times New Roman"/>
          <w:b/>
          <w:color w:val="000000" w:themeColor="text1"/>
          <w:sz w:val="44"/>
        </w:rPr>
      </w:pPr>
    </w:p>
    <w:p w:rsidR="006F0B48" w:rsidRPr="009E7815" w:rsidRDefault="006F0B48" w:rsidP="00EC20E3">
      <w:pPr>
        <w:jc w:val="center"/>
        <w:rPr>
          <w:rFonts w:ascii="Times New Roman" w:hAnsi="Times New Roman" w:cs="Times New Roman"/>
          <w:b/>
          <w:color w:val="000000" w:themeColor="text1"/>
          <w:sz w:val="44"/>
        </w:rPr>
      </w:pPr>
    </w:p>
    <w:p w:rsidR="006F0B48" w:rsidRPr="009E7815" w:rsidRDefault="006F0B48" w:rsidP="00EC20E3">
      <w:pPr>
        <w:jc w:val="center"/>
        <w:rPr>
          <w:rFonts w:ascii="Times New Roman" w:hAnsi="Times New Roman" w:cs="Times New Roman"/>
          <w:b/>
          <w:color w:val="000000" w:themeColor="text1"/>
          <w:sz w:val="44"/>
        </w:rPr>
      </w:pPr>
    </w:p>
    <w:p w:rsidR="00EC20E3" w:rsidRPr="009E7815" w:rsidRDefault="006F0B48" w:rsidP="00EC20E3">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CHAPTER – 2 </w:t>
      </w:r>
    </w:p>
    <w:p w:rsidR="00EC20E3" w:rsidRPr="009E7815" w:rsidRDefault="00EC20E3" w:rsidP="006F0B48">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Literature Survey</w:t>
      </w:r>
    </w:p>
    <w:p w:rsidR="007B24BD" w:rsidRPr="009E7815" w:rsidRDefault="007B24BD">
      <w:pPr>
        <w:rPr>
          <w:rFonts w:ascii="Times New Roman" w:hAnsi="Times New Roman" w:cs="Times New Roman"/>
          <w:color w:val="000000" w:themeColor="text1"/>
        </w:rPr>
      </w:pPr>
      <w:r w:rsidRPr="009E7815">
        <w:rPr>
          <w:rFonts w:ascii="Times New Roman" w:hAnsi="Times New Roman" w:cs="Times New Roman"/>
          <w:color w:val="000000" w:themeColor="text1"/>
        </w:rPr>
        <w:br w:type="page"/>
      </w:r>
    </w:p>
    <w:p w:rsidR="00C0459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p>
    <w:p w:rsidR="00C0459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proofErr w:type="spellStart"/>
      <w:r w:rsidRPr="009E7815">
        <w:rPr>
          <w:b w:val="0"/>
          <w:sz w:val="24"/>
          <w:szCs w:val="24"/>
        </w:rPr>
        <w:t>Tursun</w:t>
      </w:r>
      <w:proofErr w:type="spellEnd"/>
      <w:r w:rsidRPr="009E7815">
        <w:rPr>
          <w:b w:val="0"/>
          <w:sz w:val="24"/>
          <w:szCs w:val="24"/>
        </w:rPr>
        <w:t xml:space="preserve">, M and </w:t>
      </w:r>
      <w:proofErr w:type="spellStart"/>
      <w:r w:rsidRPr="009E7815">
        <w:rPr>
          <w:b w:val="0"/>
          <w:sz w:val="24"/>
          <w:szCs w:val="24"/>
        </w:rPr>
        <w:t>Amrulla</w:t>
      </w:r>
      <w:proofErr w:type="spellEnd"/>
      <w:r w:rsidRPr="009E7815">
        <w:rPr>
          <w:b w:val="0"/>
          <w:sz w:val="24"/>
          <w:szCs w:val="24"/>
        </w:rPr>
        <w:t>, G [4] proposed a video based real-time vehicle counting system using optimized virtual loop method. They used real time traffic surveillance cameras deployed over roads and compute how many vehicles pass the road. In this system counting is completed in three steps by tracking vehicle movements within a tracking zone called virtual loop. Another video based vehicle counting system was proposed by Lei, M., et al. [5]. In this system surveillance cameras were used and mounted at relatively high place to acquire the traffic video stream, the Adaptive background estimation and the Gaussian shadow elimination are the two main methods that were used in this system. The accuracy rate of the system depends on the visual angle and ability to remove shadows and ghost effects. The system’s incompetency to classify vehicle type is the core limitation of the system</w:t>
      </w:r>
    </w:p>
    <w:p w:rsidR="00C04597" w:rsidRPr="009E7815" w:rsidRDefault="00C04597" w:rsidP="00C04597">
      <w:pPr>
        <w:pStyle w:val="Heading1"/>
        <w:shd w:val="clear" w:color="auto" w:fill="FFFFFF"/>
        <w:spacing w:before="0" w:beforeAutospacing="0" w:after="0" w:afterAutospacing="0" w:line="360" w:lineRule="auto"/>
        <w:jc w:val="both"/>
        <w:rPr>
          <w:b w:val="0"/>
          <w:sz w:val="24"/>
          <w:szCs w:val="24"/>
        </w:rPr>
      </w:pPr>
    </w:p>
    <w:p w:rsidR="00C04597" w:rsidRPr="009E7815" w:rsidRDefault="00C04597" w:rsidP="00C04597">
      <w:pPr>
        <w:pStyle w:val="Heading1"/>
        <w:shd w:val="clear" w:color="auto" w:fill="FFFFFF"/>
        <w:spacing w:before="0" w:beforeAutospacing="0" w:after="0" w:afterAutospacing="0" w:line="360" w:lineRule="auto"/>
        <w:jc w:val="both"/>
        <w:rPr>
          <w:b w:val="0"/>
          <w:sz w:val="24"/>
          <w:szCs w:val="24"/>
        </w:rPr>
      </w:pPr>
      <w:r w:rsidRPr="009E7815">
        <w:rPr>
          <w:b w:val="0"/>
          <w:sz w:val="24"/>
          <w:szCs w:val="24"/>
        </w:rPr>
        <w:t>Bas et al. proposed a video analysis method to count vehicles [10] based on an adaptive bounding box size to detect and track vehicles in accordance with estimated distance from the camera. The Region of Interest (ROI) is identified by defining a boundary for each outbound and inbound in the image. Although the algorithm is improved to deal with some weather conditions it is unable to track vehicles when they change their directions.</w:t>
      </w:r>
    </w:p>
    <w:p w:rsidR="00C04597" w:rsidRPr="009E7815" w:rsidRDefault="00C04597" w:rsidP="00C04597">
      <w:pPr>
        <w:pStyle w:val="Heading1"/>
        <w:shd w:val="clear" w:color="auto" w:fill="FFFFFF"/>
        <w:spacing w:before="0" w:beforeAutospacing="0" w:after="0" w:afterAutospacing="0" w:line="360" w:lineRule="auto"/>
        <w:jc w:val="both"/>
        <w:rPr>
          <w:b w:val="0"/>
          <w:sz w:val="24"/>
          <w:szCs w:val="24"/>
        </w:rPr>
      </w:pPr>
    </w:p>
    <w:p w:rsidR="00C04597" w:rsidRPr="009E7815" w:rsidRDefault="00C04597" w:rsidP="00C04597">
      <w:pPr>
        <w:pStyle w:val="Heading1"/>
        <w:shd w:val="clear" w:color="auto" w:fill="FFFFFF"/>
        <w:spacing w:before="0" w:beforeAutospacing="0" w:after="0" w:afterAutospacing="0" w:line="360" w:lineRule="auto"/>
        <w:jc w:val="both"/>
        <w:rPr>
          <w:b w:val="0"/>
          <w:sz w:val="24"/>
          <w:szCs w:val="24"/>
        </w:rPr>
      </w:pPr>
      <w:proofErr w:type="spellStart"/>
      <w:r w:rsidRPr="009E7815">
        <w:rPr>
          <w:b w:val="0"/>
          <w:sz w:val="24"/>
          <w:szCs w:val="24"/>
        </w:rPr>
        <w:t>Mithun</w:t>
      </w:r>
      <w:proofErr w:type="spellEnd"/>
      <w:r w:rsidRPr="009E7815">
        <w:rPr>
          <w:b w:val="0"/>
          <w:sz w:val="24"/>
          <w:szCs w:val="24"/>
        </w:rPr>
        <w:t xml:space="preserve">, N.C., et al proposed a vehicle detection and classification system using time spatial image and multiple virtual detection </w:t>
      </w:r>
      <w:proofErr w:type="gramStart"/>
      <w:r w:rsidRPr="009E7815">
        <w:rPr>
          <w:b w:val="0"/>
          <w:sz w:val="24"/>
          <w:szCs w:val="24"/>
        </w:rPr>
        <w:t>line[</w:t>
      </w:r>
      <w:proofErr w:type="gramEnd"/>
      <w:r w:rsidRPr="009E7815">
        <w:rPr>
          <w:b w:val="0"/>
          <w:sz w:val="24"/>
          <w:szCs w:val="24"/>
        </w:rPr>
        <w:t>6]. A two-step K nearest neighborhood (KNN) algorithm is adopted to classify vehicles via shape invariant and texture based features. Experiments confirm the better accuracy and low error rate of proposed method over existing methods since it also considers the various illumination conditions</w:t>
      </w:r>
    </w:p>
    <w:p w:rsidR="00C0459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p>
    <w:p w:rsidR="001C5EFA"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proofErr w:type="spellStart"/>
      <w:r w:rsidRPr="009E7815">
        <w:rPr>
          <w:b w:val="0"/>
          <w:sz w:val="24"/>
          <w:szCs w:val="24"/>
        </w:rPr>
        <w:t>Habibu</w:t>
      </w:r>
      <w:proofErr w:type="spellEnd"/>
      <w:r w:rsidRPr="009E7815">
        <w:rPr>
          <w:b w:val="0"/>
          <w:sz w:val="24"/>
          <w:szCs w:val="24"/>
        </w:rPr>
        <w:t xml:space="preserve"> </w:t>
      </w:r>
      <w:proofErr w:type="spellStart"/>
      <w:r w:rsidRPr="009E7815">
        <w:rPr>
          <w:b w:val="0"/>
          <w:sz w:val="24"/>
          <w:szCs w:val="24"/>
        </w:rPr>
        <w:t>Rabiu</w:t>
      </w:r>
      <w:proofErr w:type="spellEnd"/>
      <w:r w:rsidRPr="009E7815">
        <w:rPr>
          <w:b w:val="0"/>
          <w:sz w:val="24"/>
          <w:szCs w:val="24"/>
        </w:rPr>
        <w:t xml:space="preserve"> proposed a vehicle detection and classification for cluttered urban intersection [11]. In this system background subtraction and </w:t>
      </w:r>
      <w:proofErr w:type="spellStart"/>
      <w:r w:rsidRPr="009E7815">
        <w:rPr>
          <w:b w:val="0"/>
          <w:sz w:val="24"/>
          <w:szCs w:val="24"/>
        </w:rPr>
        <w:t>kalman</w:t>
      </w:r>
      <w:proofErr w:type="spellEnd"/>
      <w:r w:rsidRPr="009E7815">
        <w:rPr>
          <w:b w:val="0"/>
          <w:sz w:val="24"/>
          <w:szCs w:val="24"/>
        </w:rPr>
        <w:t xml:space="preserve"> filter algorithm are used to detect and track the vehicles and Linear Discriminant Analysis classifier is used for proper classification of vehicles. </w:t>
      </w:r>
    </w:p>
    <w:p w:rsidR="00C0459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Detection of vehicles in a video based traffic surveillance system is first and very important phase as it greatly impacts the other algorithms such as tracking and classification of the vehicles hence an accurate detection and segmentation of the foreground moving object is </w:t>
      </w:r>
      <w:r w:rsidRPr="009E7815">
        <w:rPr>
          <w:b w:val="0"/>
          <w:sz w:val="24"/>
          <w:szCs w:val="24"/>
        </w:rPr>
        <w:lastRenderedPageBreak/>
        <w:t>very important. Many of the techniques are used for foreground detection like frame differencing [12]. Frame differencing can be considered as the simplest foreground detection and segmentation method as it is based on the close relationship among the sequence of motion images.</w:t>
      </w:r>
    </w:p>
    <w:p w:rsidR="00877AE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 </w:t>
      </w: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An improved frame differencing method was presented by Collins [7] which uses difference between multiple frames to compute the foreground instead of just using the initial frame. Another method named as Optical Flow Field method was brought out by </w:t>
      </w:r>
      <w:proofErr w:type="gramStart"/>
      <w:r w:rsidRPr="009E7815">
        <w:rPr>
          <w:b w:val="0"/>
          <w:sz w:val="24"/>
          <w:szCs w:val="24"/>
        </w:rPr>
        <w:t>Gibson[</w:t>
      </w:r>
      <w:proofErr w:type="gramEnd"/>
      <w:r w:rsidRPr="009E7815">
        <w:rPr>
          <w:b w:val="0"/>
          <w:sz w:val="24"/>
          <w:szCs w:val="24"/>
        </w:rPr>
        <w:t>13]. Wu, K, et al. proposed that the optical flow represents the velocity of mode within an image [14].Optical Flow method takes image within the detecting area as a vector field of velocity; each vector represents the transient variation of the position for a pixel in the scenery. Another method used to detect foreground is average model [8]. In average model the average grey value of a pixel in a sequence of frames is considered as the background value of same pixel. A GMM was proposed by Friedman, N. and S. Russell</w:t>
      </w:r>
      <w:proofErr w:type="gramStart"/>
      <w:r w:rsidRPr="009E7815">
        <w:rPr>
          <w:b w:val="0"/>
          <w:sz w:val="24"/>
          <w:szCs w:val="24"/>
        </w:rPr>
        <w:t>.[</w:t>
      </w:r>
      <w:proofErr w:type="gramEnd"/>
      <w:r w:rsidRPr="009E7815">
        <w:rPr>
          <w:b w:val="0"/>
          <w:sz w:val="24"/>
          <w:szCs w:val="24"/>
        </w:rPr>
        <w:t xml:space="preserve">15] and was refined for real time tracking by Stauffer, C. and W.E.L. </w:t>
      </w:r>
      <w:proofErr w:type="spellStart"/>
      <w:r w:rsidRPr="009E7815">
        <w:rPr>
          <w:b w:val="0"/>
          <w:sz w:val="24"/>
          <w:szCs w:val="24"/>
        </w:rPr>
        <w:t>Grimson</w:t>
      </w:r>
      <w:proofErr w:type="spellEnd"/>
      <w:r w:rsidRPr="009E7815">
        <w:rPr>
          <w:b w:val="0"/>
          <w:sz w:val="24"/>
          <w:szCs w:val="24"/>
        </w:rPr>
        <w:t xml:space="preserve">[16, 17]. </w:t>
      </w: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Gaussian Mixture Model relies on assumptions that the background is visible more frequently than any foreground regions. </w:t>
      </w:r>
      <w:proofErr w:type="spellStart"/>
      <w:r w:rsidRPr="009E7815">
        <w:rPr>
          <w:b w:val="0"/>
          <w:sz w:val="24"/>
          <w:szCs w:val="24"/>
        </w:rPr>
        <w:t>Elgammal</w:t>
      </w:r>
      <w:proofErr w:type="spellEnd"/>
      <w:r w:rsidRPr="009E7815">
        <w:rPr>
          <w:b w:val="0"/>
          <w:sz w:val="24"/>
          <w:szCs w:val="24"/>
        </w:rPr>
        <w:t xml:space="preserve"> proposed Kernel density estimation based nonparametric background model [18]. Kernel density estimation method evaluates the samples of video data using kernel functions and it samples data which has maximal probability density as background is selected. A bag of features model is the one which represents images as order less collections of local features [19]. The name bag of features came from the bag of words representation used in text based information retrieval. </w:t>
      </w: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Scale Invariant Feature Transform algorithm (SIFT) was introduced by David Lowe in 1999 [20] and refined in 2004 [21]. SIFT is used to extract the features from dataset. In SIFT features are invariant to image scaling, rotation and partially invariant to change in illumination and 3D camera viewpoint [21]. SIFT with SVM requires less number of dataset. With any supervised learning model, first SVM is trained to cross validate the classifier. Then trained machine is used to make predictions and classify the data [22]. </w:t>
      </w:r>
      <w:proofErr w:type="spellStart"/>
      <w:r w:rsidRPr="009E7815">
        <w:rPr>
          <w:b w:val="0"/>
          <w:sz w:val="24"/>
          <w:szCs w:val="24"/>
        </w:rPr>
        <w:t>Bhushan</w:t>
      </w:r>
      <w:proofErr w:type="spellEnd"/>
      <w:r w:rsidRPr="009E7815">
        <w:rPr>
          <w:b w:val="0"/>
          <w:sz w:val="24"/>
          <w:szCs w:val="24"/>
        </w:rPr>
        <w:t xml:space="preserve"> et al. [23], proposed a vehicle detection method based on morphological operations including </w:t>
      </w:r>
      <w:proofErr w:type="spellStart"/>
      <w:r w:rsidRPr="009E7815">
        <w:rPr>
          <w:b w:val="0"/>
          <w:sz w:val="24"/>
          <w:szCs w:val="24"/>
        </w:rPr>
        <w:t>binarization</w:t>
      </w:r>
      <w:proofErr w:type="spellEnd"/>
      <w:r w:rsidRPr="009E7815">
        <w:rPr>
          <w:b w:val="0"/>
          <w:sz w:val="24"/>
          <w:szCs w:val="24"/>
        </w:rPr>
        <w:t xml:space="preserve">, edge </w:t>
      </w:r>
      <w:r w:rsidRPr="009E7815">
        <w:rPr>
          <w:b w:val="0"/>
          <w:sz w:val="24"/>
          <w:szCs w:val="24"/>
        </w:rPr>
        <w:lastRenderedPageBreak/>
        <w:t xml:space="preserve">detection, and top-hat processing, masking operation. Proposed system fails to give good results n cloudy environment. </w:t>
      </w:r>
      <w:proofErr w:type="spellStart"/>
      <w:r w:rsidRPr="009E7815">
        <w:rPr>
          <w:b w:val="0"/>
          <w:sz w:val="24"/>
          <w:szCs w:val="24"/>
        </w:rPr>
        <w:t>Raứl</w:t>
      </w:r>
      <w:proofErr w:type="spellEnd"/>
      <w:r w:rsidRPr="009E7815">
        <w:rPr>
          <w:b w:val="0"/>
          <w:sz w:val="24"/>
          <w:szCs w:val="24"/>
        </w:rPr>
        <w:t xml:space="preserve"> et al. [24], proposed a classification technique for moving objects in which information processing is employed via clustering and classification algorithms. Proposed methodology provides sufficient accuracy for it to be employed for real-time applications but still the system can be further improved for vehicle classification in complex scenarios such as weather and illumination conditions. </w:t>
      </w: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p>
    <w:p w:rsidR="001C5EFA" w:rsidRPr="009E7815" w:rsidRDefault="001C5EFA" w:rsidP="00877AE7">
      <w:pPr>
        <w:pStyle w:val="Heading1"/>
        <w:shd w:val="clear" w:color="auto" w:fill="FFFFFF"/>
        <w:spacing w:before="0" w:beforeAutospacing="0" w:after="0" w:afterAutospacing="0" w:line="360" w:lineRule="auto"/>
        <w:ind w:firstLine="720"/>
        <w:jc w:val="both"/>
        <w:rPr>
          <w:b w:val="0"/>
          <w:sz w:val="24"/>
          <w:szCs w:val="24"/>
        </w:rPr>
      </w:pPr>
      <w:r w:rsidRPr="009E7815">
        <w:rPr>
          <w:b w:val="0"/>
          <w:sz w:val="24"/>
          <w:szCs w:val="24"/>
        </w:rPr>
        <w:t xml:space="preserve">A. </w:t>
      </w:r>
      <w:proofErr w:type="spellStart"/>
      <w:r w:rsidRPr="009E7815">
        <w:rPr>
          <w:b w:val="0"/>
          <w:sz w:val="24"/>
          <w:szCs w:val="24"/>
        </w:rPr>
        <w:t>Suryatali</w:t>
      </w:r>
      <w:proofErr w:type="spellEnd"/>
      <w:r w:rsidRPr="009E7815">
        <w:rPr>
          <w:b w:val="0"/>
          <w:sz w:val="24"/>
          <w:szCs w:val="24"/>
        </w:rPr>
        <w:t xml:space="preserve"> and V.B. </w:t>
      </w:r>
      <w:proofErr w:type="spellStart"/>
      <w:r w:rsidRPr="009E7815">
        <w:rPr>
          <w:b w:val="0"/>
          <w:sz w:val="24"/>
          <w:szCs w:val="24"/>
        </w:rPr>
        <w:t>Dharmadhikari</w:t>
      </w:r>
      <w:proofErr w:type="spellEnd"/>
      <w:r w:rsidRPr="009E7815">
        <w:rPr>
          <w:b w:val="0"/>
          <w:sz w:val="24"/>
          <w:szCs w:val="24"/>
        </w:rPr>
        <w:t xml:space="preserve"> in [25], proposed a Computer Vision based vehicle detection that counts and also classifies the vehicles in to heavy and light weight vehicles; object detection is accomplished by making use of </w:t>
      </w:r>
      <w:proofErr w:type="spellStart"/>
      <w:r w:rsidRPr="009E7815">
        <w:rPr>
          <w:b w:val="0"/>
          <w:sz w:val="24"/>
          <w:szCs w:val="24"/>
        </w:rPr>
        <w:t>kalman</w:t>
      </w:r>
      <w:proofErr w:type="spellEnd"/>
      <w:r w:rsidRPr="009E7815">
        <w:rPr>
          <w:b w:val="0"/>
          <w:sz w:val="24"/>
          <w:szCs w:val="24"/>
        </w:rPr>
        <w:t xml:space="preserve"> filter for background subtraction and then </w:t>
      </w:r>
      <w:proofErr w:type="spellStart"/>
      <w:r w:rsidRPr="009E7815">
        <w:rPr>
          <w:b w:val="0"/>
          <w:sz w:val="24"/>
          <w:szCs w:val="24"/>
        </w:rPr>
        <w:t>openCV</w:t>
      </w:r>
      <w:proofErr w:type="spellEnd"/>
      <w:r w:rsidRPr="009E7815">
        <w:rPr>
          <w:b w:val="0"/>
          <w:sz w:val="24"/>
          <w:szCs w:val="24"/>
        </w:rPr>
        <w:t xml:space="preserve"> library is used finally to detect the object in processed frame. </w:t>
      </w:r>
      <w:proofErr w:type="spellStart"/>
      <w:r w:rsidRPr="009E7815">
        <w:rPr>
          <w:b w:val="0"/>
          <w:sz w:val="24"/>
          <w:szCs w:val="24"/>
        </w:rPr>
        <w:t>Nilakorn</w:t>
      </w:r>
      <w:proofErr w:type="spellEnd"/>
      <w:r w:rsidRPr="009E7815">
        <w:rPr>
          <w:b w:val="0"/>
          <w:sz w:val="24"/>
          <w:szCs w:val="24"/>
        </w:rPr>
        <w:t xml:space="preserve"> et al. [26], proposed vehicle detection and counting prototype which uses different steps for background subtraction and object detection then uses CV techniques such as </w:t>
      </w:r>
      <w:proofErr w:type="spellStart"/>
      <w:r w:rsidRPr="009E7815">
        <w:rPr>
          <w:b w:val="0"/>
          <w:sz w:val="24"/>
          <w:szCs w:val="24"/>
        </w:rPr>
        <w:t>thresholding</w:t>
      </w:r>
      <w:proofErr w:type="spellEnd"/>
      <w:r w:rsidRPr="009E7815">
        <w:rPr>
          <w:b w:val="0"/>
          <w:sz w:val="24"/>
          <w:szCs w:val="24"/>
        </w:rPr>
        <w:t>, hole-filling and adaptive morphological dilation to remove noise and enhance the foreground objects in particular frame from video. Proposed system provides limited functionality for the objects appearing in detection zone if they are occluded or small</w:t>
      </w:r>
    </w:p>
    <w:p w:rsidR="00C04597" w:rsidRPr="009E7815" w:rsidRDefault="00C04597" w:rsidP="00877AE7">
      <w:pPr>
        <w:pStyle w:val="Heading1"/>
        <w:shd w:val="clear" w:color="auto" w:fill="FFFFFF"/>
        <w:spacing w:before="0" w:beforeAutospacing="0" w:after="0" w:afterAutospacing="0" w:line="360" w:lineRule="auto"/>
        <w:ind w:firstLine="720"/>
        <w:jc w:val="both"/>
        <w:rPr>
          <w:b w:val="0"/>
          <w:sz w:val="24"/>
          <w:szCs w:val="24"/>
        </w:rPr>
      </w:pPr>
    </w:p>
    <w:p w:rsidR="00AD6484" w:rsidRPr="009E7815" w:rsidRDefault="00C04597" w:rsidP="00AD6484">
      <w:pPr>
        <w:spacing w:line="360" w:lineRule="auto"/>
        <w:jc w:val="both"/>
        <w:rPr>
          <w:rFonts w:ascii="Times New Roman" w:eastAsia="Times New Roman" w:hAnsi="Times New Roman" w:cs="Times New Roman"/>
          <w:bCs/>
          <w:kern w:val="36"/>
          <w:sz w:val="24"/>
          <w:szCs w:val="24"/>
        </w:rPr>
      </w:pPr>
      <w:r w:rsidRPr="009E7815">
        <w:rPr>
          <w:rFonts w:ascii="Times New Roman" w:eastAsia="Times New Roman" w:hAnsi="Times New Roman" w:cs="Times New Roman"/>
          <w:bCs/>
          <w:kern w:val="36"/>
          <w:sz w:val="24"/>
          <w:szCs w:val="24"/>
        </w:rPr>
        <w:t xml:space="preserve"> </w:t>
      </w:r>
    </w:p>
    <w:p w:rsidR="001E60AC" w:rsidRPr="009E7815" w:rsidRDefault="001E60AC" w:rsidP="00AD6484">
      <w:pPr>
        <w:spacing w:line="360" w:lineRule="auto"/>
        <w:jc w:val="both"/>
        <w:rPr>
          <w:rFonts w:ascii="Times New Roman" w:eastAsia="Times New Roman" w:hAnsi="Times New Roman" w:cs="Times New Roman"/>
          <w:bCs/>
          <w:kern w:val="36"/>
          <w:sz w:val="24"/>
          <w:szCs w:val="24"/>
        </w:rPr>
      </w:pPr>
    </w:p>
    <w:p w:rsidR="008B0414" w:rsidRPr="009E7815" w:rsidRDefault="00C04597" w:rsidP="008B0414">
      <w:pPr>
        <w:spacing w:line="360" w:lineRule="auto"/>
        <w:jc w:val="both"/>
        <w:rPr>
          <w:rFonts w:ascii="Times New Roman" w:eastAsia="Times New Roman" w:hAnsi="Times New Roman" w:cs="Times New Roman"/>
          <w:bCs/>
          <w:kern w:val="36"/>
          <w:sz w:val="24"/>
          <w:szCs w:val="24"/>
        </w:rPr>
      </w:pPr>
      <w:r w:rsidRPr="009E7815">
        <w:rPr>
          <w:rFonts w:ascii="Times New Roman" w:eastAsia="Times New Roman" w:hAnsi="Times New Roman" w:cs="Times New Roman"/>
          <w:bCs/>
          <w:kern w:val="36"/>
          <w:sz w:val="24"/>
          <w:szCs w:val="24"/>
        </w:rPr>
        <w:t xml:space="preserve"> </w:t>
      </w:r>
    </w:p>
    <w:p w:rsidR="008B0414" w:rsidRPr="009E7815" w:rsidRDefault="008B0414">
      <w:pPr>
        <w:rPr>
          <w:rFonts w:ascii="Times New Roman" w:eastAsia="Times New Roman" w:hAnsi="Times New Roman" w:cs="Times New Roman"/>
          <w:bCs/>
          <w:kern w:val="36"/>
          <w:sz w:val="24"/>
          <w:szCs w:val="24"/>
        </w:rPr>
      </w:pPr>
    </w:p>
    <w:p w:rsidR="008B0414" w:rsidRPr="009E7815" w:rsidRDefault="008B0414">
      <w:pPr>
        <w:rPr>
          <w:rFonts w:ascii="Times New Roman" w:eastAsia="Times New Roman" w:hAnsi="Times New Roman" w:cs="Times New Roman"/>
          <w:bCs/>
          <w:kern w:val="36"/>
          <w:sz w:val="24"/>
          <w:szCs w:val="24"/>
        </w:rPr>
      </w:pPr>
    </w:p>
    <w:p w:rsidR="008B0414" w:rsidRPr="009E7815" w:rsidRDefault="008B0414">
      <w:pPr>
        <w:rPr>
          <w:rFonts w:ascii="Times New Roman" w:eastAsia="Times New Roman" w:hAnsi="Times New Roman" w:cs="Times New Roman"/>
          <w:bCs/>
          <w:kern w:val="36"/>
          <w:sz w:val="24"/>
          <w:szCs w:val="24"/>
        </w:rPr>
      </w:pPr>
    </w:p>
    <w:p w:rsidR="008B0414" w:rsidRPr="009E7815" w:rsidRDefault="008B0414">
      <w:pPr>
        <w:rPr>
          <w:rFonts w:ascii="Times New Roman" w:eastAsia="Times New Roman" w:hAnsi="Times New Roman" w:cs="Times New Roman"/>
          <w:bCs/>
          <w:kern w:val="36"/>
          <w:sz w:val="24"/>
          <w:szCs w:val="24"/>
        </w:rPr>
      </w:pPr>
    </w:p>
    <w:p w:rsidR="008B0414" w:rsidRPr="009E7815" w:rsidRDefault="008B0414">
      <w:pPr>
        <w:rPr>
          <w:rFonts w:ascii="Times New Roman" w:eastAsia="Times New Roman" w:hAnsi="Times New Roman" w:cs="Times New Roman"/>
          <w:bCs/>
          <w:kern w:val="36"/>
          <w:sz w:val="24"/>
          <w:szCs w:val="24"/>
        </w:rPr>
      </w:pPr>
    </w:p>
    <w:p w:rsidR="008B0414" w:rsidRPr="009E7815" w:rsidRDefault="008B0414">
      <w:pPr>
        <w:rPr>
          <w:rFonts w:ascii="Times New Roman" w:hAnsi="Times New Roman" w:cs="Times New Roman"/>
          <w:color w:val="000000" w:themeColor="text1"/>
        </w:rPr>
      </w:pPr>
    </w:p>
    <w:p w:rsidR="008B0414" w:rsidRPr="009E7815" w:rsidRDefault="008B0414">
      <w:pPr>
        <w:rPr>
          <w:rFonts w:ascii="Times New Roman" w:hAnsi="Times New Roman" w:cs="Times New Roman"/>
          <w:color w:val="000000" w:themeColor="text1"/>
        </w:rPr>
      </w:pPr>
    </w:p>
    <w:p w:rsidR="007B24BD" w:rsidRPr="009E7815" w:rsidRDefault="007B24BD" w:rsidP="007B24BD">
      <w:pPr>
        <w:jc w:val="center"/>
        <w:rPr>
          <w:rFonts w:ascii="Times New Roman" w:hAnsi="Times New Roman" w:cs="Times New Roman"/>
          <w:b/>
          <w:color w:val="000000" w:themeColor="text1"/>
          <w:sz w:val="44"/>
        </w:rPr>
      </w:pPr>
    </w:p>
    <w:p w:rsidR="00E9069D" w:rsidRPr="009E7815" w:rsidRDefault="00E9069D" w:rsidP="007B24BD">
      <w:pPr>
        <w:jc w:val="center"/>
        <w:rPr>
          <w:rFonts w:ascii="Times New Roman" w:hAnsi="Times New Roman" w:cs="Times New Roman"/>
          <w:b/>
          <w:color w:val="000000" w:themeColor="text1"/>
          <w:sz w:val="44"/>
        </w:rPr>
      </w:pPr>
    </w:p>
    <w:p w:rsidR="00E9069D" w:rsidRPr="009E7815" w:rsidRDefault="00E9069D" w:rsidP="007B24BD">
      <w:pPr>
        <w:jc w:val="center"/>
        <w:rPr>
          <w:rFonts w:ascii="Times New Roman" w:hAnsi="Times New Roman" w:cs="Times New Roman"/>
          <w:b/>
          <w:color w:val="000000" w:themeColor="text1"/>
          <w:sz w:val="44"/>
        </w:rPr>
      </w:pPr>
    </w:p>
    <w:p w:rsidR="00E9069D" w:rsidRPr="009E7815" w:rsidRDefault="00E9069D" w:rsidP="007B24BD">
      <w:pPr>
        <w:jc w:val="center"/>
        <w:rPr>
          <w:rFonts w:ascii="Times New Roman" w:hAnsi="Times New Roman" w:cs="Times New Roman"/>
          <w:b/>
          <w:color w:val="000000" w:themeColor="text1"/>
          <w:sz w:val="44"/>
        </w:rPr>
      </w:pPr>
    </w:p>
    <w:p w:rsidR="007B24BD" w:rsidRPr="009E7815" w:rsidRDefault="007B24BD" w:rsidP="007B24BD">
      <w:pPr>
        <w:jc w:val="center"/>
        <w:rPr>
          <w:rFonts w:ascii="Times New Roman" w:hAnsi="Times New Roman" w:cs="Times New Roman"/>
          <w:b/>
          <w:color w:val="000000" w:themeColor="text1"/>
          <w:sz w:val="44"/>
        </w:rPr>
      </w:pPr>
    </w:p>
    <w:p w:rsidR="007B24BD" w:rsidRPr="009E7815" w:rsidRDefault="007B24BD" w:rsidP="007B24BD">
      <w:pPr>
        <w:jc w:val="center"/>
        <w:rPr>
          <w:rFonts w:ascii="Times New Roman" w:hAnsi="Times New Roman" w:cs="Times New Roman"/>
          <w:b/>
          <w:color w:val="000000" w:themeColor="text1"/>
          <w:sz w:val="44"/>
        </w:rPr>
      </w:pPr>
    </w:p>
    <w:p w:rsidR="007B24BD" w:rsidRPr="009E7815" w:rsidRDefault="007B24BD" w:rsidP="007B24BD">
      <w:pPr>
        <w:jc w:val="center"/>
        <w:rPr>
          <w:rFonts w:ascii="Times New Roman" w:hAnsi="Times New Roman" w:cs="Times New Roman"/>
          <w:b/>
          <w:color w:val="000000" w:themeColor="text1"/>
          <w:sz w:val="44"/>
        </w:rPr>
      </w:pPr>
    </w:p>
    <w:p w:rsidR="009F7C37" w:rsidRPr="009E7815" w:rsidRDefault="009F7C37" w:rsidP="007B24BD">
      <w:pPr>
        <w:jc w:val="center"/>
        <w:rPr>
          <w:rFonts w:ascii="Times New Roman" w:hAnsi="Times New Roman" w:cs="Times New Roman"/>
          <w:b/>
          <w:color w:val="000000" w:themeColor="text1"/>
          <w:sz w:val="44"/>
        </w:rPr>
      </w:pPr>
    </w:p>
    <w:p w:rsidR="009F7C37" w:rsidRPr="009E7815" w:rsidRDefault="009F7C37" w:rsidP="007B24BD">
      <w:pPr>
        <w:jc w:val="center"/>
        <w:rPr>
          <w:rFonts w:ascii="Times New Roman" w:hAnsi="Times New Roman" w:cs="Times New Roman"/>
          <w:b/>
          <w:color w:val="000000" w:themeColor="text1"/>
          <w:sz w:val="44"/>
        </w:rPr>
      </w:pPr>
    </w:p>
    <w:p w:rsidR="009F7C37" w:rsidRPr="009E7815" w:rsidRDefault="009F7C37" w:rsidP="007B24BD">
      <w:pPr>
        <w:jc w:val="center"/>
        <w:rPr>
          <w:rFonts w:ascii="Times New Roman" w:hAnsi="Times New Roman" w:cs="Times New Roman"/>
          <w:b/>
          <w:color w:val="000000" w:themeColor="text1"/>
          <w:sz w:val="44"/>
        </w:rPr>
      </w:pPr>
    </w:p>
    <w:p w:rsidR="009F7C37" w:rsidRPr="009E7815" w:rsidRDefault="009F7C37" w:rsidP="007B24BD">
      <w:pPr>
        <w:jc w:val="center"/>
        <w:rPr>
          <w:rFonts w:ascii="Times New Roman" w:hAnsi="Times New Roman" w:cs="Times New Roman"/>
          <w:b/>
          <w:color w:val="000000" w:themeColor="text1"/>
          <w:sz w:val="44"/>
        </w:rPr>
      </w:pPr>
    </w:p>
    <w:p w:rsidR="009F7C37" w:rsidRPr="009E7815" w:rsidRDefault="009F7C37" w:rsidP="007B24BD">
      <w:pPr>
        <w:jc w:val="center"/>
        <w:rPr>
          <w:rFonts w:ascii="Times New Roman" w:hAnsi="Times New Roman" w:cs="Times New Roman"/>
          <w:b/>
          <w:color w:val="000000" w:themeColor="text1"/>
          <w:sz w:val="44"/>
        </w:rPr>
      </w:pPr>
    </w:p>
    <w:p w:rsidR="007B24BD" w:rsidRPr="009E7815" w:rsidRDefault="007B24BD" w:rsidP="007B24B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CHAPTER – 3</w:t>
      </w:r>
    </w:p>
    <w:p w:rsidR="00EC20E3" w:rsidRPr="009E7815" w:rsidRDefault="00EC20E3" w:rsidP="007B24B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System Analysis</w:t>
      </w:r>
    </w:p>
    <w:p w:rsidR="00EC20E3" w:rsidRPr="009E7815" w:rsidRDefault="00EC20E3" w:rsidP="00EC20E3">
      <w:pPr>
        <w:rPr>
          <w:rFonts w:ascii="Times New Roman" w:hAnsi="Times New Roman" w:cs="Times New Roman"/>
          <w:color w:val="000000" w:themeColor="text1"/>
        </w:rPr>
      </w:pPr>
    </w:p>
    <w:p w:rsidR="009A2515" w:rsidRPr="009E7815" w:rsidRDefault="009A2515">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br w:type="page"/>
      </w:r>
    </w:p>
    <w:p w:rsidR="00453605" w:rsidRPr="009E7815" w:rsidRDefault="00453605" w:rsidP="008B0414">
      <w:pPr>
        <w:rPr>
          <w:rFonts w:ascii="Times New Roman" w:hAnsi="Times New Roman" w:cs="Times New Roman"/>
          <w:b/>
          <w:color w:val="000000" w:themeColor="text1"/>
          <w:sz w:val="44"/>
        </w:rPr>
      </w:pPr>
    </w:p>
    <w:p w:rsidR="008B0414" w:rsidRPr="009E7815" w:rsidRDefault="008B0414" w:rsidP="008B0414">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3.1 Existing System</w:t>
      </w:r>
    </w:p>
    <w:p w:rsidR="00586925" w:rsidRPr="009E7815" w:rsidRDefault="00586925" w:rsidP="00586925">
      <w:pPr>
        <w:spacing w:line="360" w:lineRule="auto"/>
        <w:jc w:val="both"/>
        <w:rPr>
          <w:rFonts w:ascii="Times New Roman" w:hAnsi="Times New Roman" w:cs="Times New Roman"/>
        </w:rPr>
      </w:pPr>
      <w:r w:rsidRPr="009E7815">
        <w:rPr>
          <w:rFonts w:ascii="Times New Roman" w:hAnsi="Times New Roman" w:cs="Times New Roman"/>
        </w:rPr>
        <w:t xml:space="preserve">A vehicle detection and classification system using time spatial image and multiple virtual detection </w:t>
      </w:r>
      <w:proofErr w:type="gramStart"/>
      <w:r w:rsidRPr="009E7815">
        <w:rPr>
          <w:rFonts w:ascii="Times New Roman" w:hAnsi="Times New Roman" w:cs="Times New Roman"/>
        </w:rPr>
        <w:t>line[</w:t>
      </w:r>
      <w:proofErr w:type="gramEnd"/>
      <w:r w:rsidRPr="009E7815">
        <w:rPr>
          <w:rFonts w:ascii="Times New Roman" w:hAnsi="Times New Roman" w:cs="Times New Roman"/>
        </w:rPr>
        <w:t xml:space="preserve">6]. A two-step K nearest neighborhood (KNN) algorithm is adopted to classify vehicles via shape invariant and texture based features. Experiments confirm the better accuracy and low error rate of proposed method over existing methods since it also considers the various illumination conditions. People have designed such mechanism for decades now but most of them involve use of sensors to detect the vehicles i.e. a couple of proximity sensors to calculate the direction of the moving vehicle and to keep the vehicle count. Even though over the time these systems have matured and are highly effective, they are not very budget friendly. The problem is such systems require maintenance and periodic calibration.  </w:t>
      </w:r>
    </w:p>
    <w:p w:rsidR="00586925" w:rsidRPr="009E7815" w:rsidRDefault="00BB5750" w:rsidP="00586925">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b/>
          <w:color w:val="000000" w:themeColor="text1"/>
          <w:sz w:val="44"/>
        </w:rPr>
        <w:tab/>
      </w:r>
    </w:p>
    <w:p w:rsidR="00BB5750" w:rsidRPr="009E7815" w:rsidRDefault="008B0414" w:rsidP="00586925">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b/>
          <w:color w:val="000000" w:themeColor="text1"/>
          <w:sz w:val="44"/>
        </w:rPr>
        <w:t xml:space="preserve">3.2 Proposed System </w:t>
      </w:r>
      <w:r w:rsidR="00051985" w:rsidRPr="009E7815">
        <w:rPr>
          <w:rFonts w:ascii="Times New Roman" w:hAnsi="Times New Roman" w:cs="Times New Roman"/>
          <w:color w:val="000000" w:themeColor="text1"/>
          <w:sz w:val="24"/>
          <w:szCs w:val="24"/>
        </w:rPr>
        <w:t xml:space="preserve"> </w:t>
      </w:r>
      <w:r w:rsidR="00877AE7" w:rsidRPr="009E7815">
        <w:rPr>
          <w:rFonts w:ascii="Times New Roman" w:hAnsi="Times New Roman" w:cs="Times New Roman"/>
          <w:color w:val="000000" w:themeColor="text1"/>
          <w:sz w:val="24"/>
          <w:szCs w:val="24"/>
        </w:rPr>
        <w:t xml:space="preserve"> </w:t>
      </w:r>
    </w:p>
    <w:p w:rsidR="00453605" w:rsidRPr="009E7815" w:rsidRDefault="00453605" w:rsidP="008B0414">
      <w:pPr>
        <w:rPr>
          <w:rFonts w:ascii="Times New Roman" w:hAnsi="Times New Roman" w:cs="Times New Roman"/>
          <w:color w:val="000000" w:themeColor="text1"/>
          <w:sz w:val="24"/>
          <w:szCs w:val="24"/>
        </w:rPr>
      </w:pPr>
    </w:p>
    <w:p w:rsidR="00224D69" w:rsidRPr="009E7815" w:rsidRDefault="00224D69" w:rsidP="00224D69">
      <w:pPr>
        <w:jc w:val="both"/>
        <w:rPr>
          <w:rFonts w:ascii="Times New Roman" w:hAnsi="Times New Roman" w:cs="Times New Roman"/>
          <w:b/>
          <w:color w:val="000000" w:themeColor="text1"/>
          <w:sz w:val="44"/>
        </w:rPr>
      </w:pPr>
      <w:r w:rsidRPr="009E7815">
        <w:rPr>
          <w:rFonts w:ascii="Times New Roman" w:hAnsi="Times New Roman" w:cs="Times New Roman"/>
        </w:rPr>
        <w:t>The system could be used for detection, recognition and tracking of the vehicles in the video frames and then classify the detected vehicles according to their size in three different classes. The proposed system is based on three modules which are background learning, foreground extraction and vehicle classification as shown in fig. 1. Background subtraction is a classical approach to obtain the foreground image or in other words</w:t>
      </w:r>
      <w:r w:rsidR="00653AF6">
        <w:rPr>
          <w:rFonts w:ascii="Times New Roman" w:hAnsi="Times New Roman" w:cs="Times New Roman"/>
        </w:rPr>
        <w:t xml:space="preserve"> to detect the moving objects. W</w:t>
      </w:r>
      <w:r w:rsidRPr="009E7815">
        <w:rPr>
          <w:rFonts w:ascii="Times New Roman" w:hAnsi="Times New Roman" w:cs="Times New Roman"/>
        </w:rPr>
        <w:t xml:space="preserve">e have proposed an adaptive video based vehicle detection, classification, counting for real-time traffic data collection. The proposed system was built using python programming language and </w:t>
      </w:r>
      <w:proofErr w:type="spellStart"/>
      <w:r w:rsidRPr="009E7815">
        <w:rPr>
          <w:rFonts w:ascii="Times New Roman" w:hAnsi="Times New Roman" w:cs="Times New Roman"/>
        </w:rPr>
        <w:t>OpenCV</w:t>
      </w:r>
      <w:proofErr w:type="spellEnd"/>
      <w:r w:rsidRPr="009E7815">
        <w:rPr>
          <w:rFonts w:ascii="Times New Roman" w:hAnsi="Times New Roman" w:cs="Times New Roman"/>
        </w:rPr>
        <w:t xml:space="preserve">. The main objective for developing this system is to collect vehicle count and classification data. So that we can build intelligent transportation network based on historical traffic data. The proposed system can engender traffic data by detecting, classifying, counting It’s a plug &amp; play system and applied </w:t>
      </w:r>
      <w:r w:rsidR="00002229">
        <w:rPr>
          <w:rFonts w:ascii="Times New Roman" w:hAnsi="Times New Roman" w:cs="Times New Roman"/>
        </w:rPr>
        <w:t>YOLO</w:t>
      </w:r>
      <w:r w:rsidRPr="009E7815">
        <w:rPr>
          <w:rFonts w:ascii="Times New Roman" w:hAnsi="Times New Roman" w:cs="Times New Roman"/>
        </w:rPr>
        <w:t xml:space="preserve"> algorithm as a background subtraction technique. The proposed system was tested at different six locations in Hyderabad under different traffic and environmental conditions. </w:t>
      </w:r>
    </w:p>
    <w:p w:rsidR="00E9069D" w:rsidRPr="009E7815" w:rsidRDefault="00E9069D" w:rsidP="00224D69">
      <w:pPr>
        <w:jc w:val="both"/>
        <w:rPr>
          <w:rFonts w:ascii="Times New Roman" w:hAnsi="Times New Roman" w:cs="Times New Roman"/>
          <w:b/>
          <w:color w:val="000000" w:themeColor="text1"/>
          <w:sz w:val="44"/>
        </w:rPr>
      </w:pPr>
    </w:p>
    <w:p w:rsidR="00BB5750" w:rsidRPr="009E7815" w:rsidRDefault="00051985" w:rsidP="00BB5750">
      <w:pPr>
        <w:autoSpaceDE w:val="0"/>
        <w:autoSpaceDN w:val="0"/>
        <w:adjustRightInd w:val="0"/>
        <w:spacing w:after="0" w:line="360" w:lineRule="auto"/>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 </w:t>
      </w:r>
    </w:p>
    <w:p w:rsidR="00051985" w:rsidRPr="009E7815" w:rsidRDefault="00051985" w:rsidP="00BB5750">
      <w:pPr>
        <w:autoSpaceDE w:val="0"/>
        <w:autoSpaceDN w:val="0"/>
        <w:adjustRightInd w:val="0"/>
        <w:spacing w:after="0" w:line="360" w:lineRule="auto"/>
        <w:jc w:val="both"/>
        <w:rPr>
          <w:rFonts w:ascii="Times New Roman" w:hAnsi="Times New Roman" w:cs="Times New Roman"/>
          <w:color w:val="000000"/>
          <w:sz w:val="24"/>
          <w:szCs w:val="24"/>
        </w:rPr>
      </w:pPr>
    </w:p>
    <w:p w:rsidR="00BB5750" w:rsidRPr="009E7815" w:rsidRDefault="00BB5750" w:rsidP="00BB5750">
      <w:pPr>
        <w:autoSpaceDE w:val="0"/>
        <w:autoSpaceDN w:val="0"/>
        <w:adjustRightInd w:val="0"/>
        <w:spacing w:after="0" w:line="360" w:lineRule="auto"/>
        <w:jc w:val="both"/>
        <w:rPr>
          <w:rFonts w:ascii="Times New Roman" w:hAnsi="Times New Roman" w:cs="Times New Roman"/>
          <w:color w:val="000000"/>
          <w:sz w:val="24"/>
          <w:szCs w:val="24"/>
        </w:rPr>
      </w:pPr>
    </w:p>
    <w:p w:rsidR="00084AC7" w:rsidRPr="009E7815" w:rsidRDefault="00BB5750" w:rsidP="00084AC7">
      <w:pPr>
        <w:rPr>
          <w:rFonts w:ascii="Times New Roman" w:hAnsi="Times New Roman" w:cs="Times New Roman"/>
          <w:b/>
          <w:bCs/>
          <w:sz w:val="24"/>
          <w:szCs w:val="24"/>
        </w:rPr>
      </w:pPr>
      <w:r w:rsidRPr="009E7815">
        <w:rPr>
          <w:rFonts w:ascii="Times New Roman" w:hAnsi="Times New Roman" w:cs="Times New Roman"/>
          <w:b/>
          <w:color w:val="000000" w:themeColor="text1"/>
          <w:sz w:val="44"/>
        </w:rPr>
        <w:lastRenderedPageBreak/>
        <w:t>3.4</w:t>
      </w:r>
      <w:r w:rsidR="008B0414" w:rsidRPr="009E7815">
        <w:rPr>
          <w:rFonts w:ascii="Times New Roman" w:hAnsi="Times New Roman" w:cs="Times New Roman"/>
          <w:b/>
          <w:color w:val="000000" w:themeColor="text1"/>
          <w:sz w:val="44"/>
        </w:rPr>
        <w:t xml:space="preserve"> Feasibility Study</w:t>
      </w:r>
      <w:r w:rsidR="00084AC7" w:rsidRPr="009E7815">
        <w:rPr>
          <w:rFonts w:ascii="Times New Roman" w:hAnsi="Times New Roman" w:cs="Times New Roman"/>
          <w:b/>
          <w:color w:val="000000" w:themeColor="text1"/>
          <w:sz w:val="44"/>
        </w:rPr>
        <w:t xml:space="preserve"> </w:t>
      </w:r>
    </w:p>
    <w:p w:rsidR="00084AC7" w:rsidRPr="009E7815" w:rsidRDefault="00084AC7" w:rsidP="00084AC7">
      <w:pPr>
        <w:pStyle w:val="BodyTextIndent"/>
        <w:spacing w:line="360" w:lineRule="auto"/>
        <w:jc w:val="both"/>
        <w:rPr>
          <w:rFonts w:ascii="Times New Roman" w:hAnsi="Times New Roman" w:cs="Times New Roman"/>
          <w:sz w:val="28"/>
          <w:szCs w:val="24"/>
        </w:rPr>
      </w:pPr>
      <w:r w:rsidRPr="009E7815">
        <w:rPr>
          <w:rFonts w:ascii="Times New Roman" w:hAnsi="Times New Roman" w:cs="Times New Roman"/>
          <w:color w:val="000000"/>
          <w:sz w:val="24"/>
          <w:szCs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r w:rsidRPr="009E7815">
        <w:rPr>
          <w:rFonts w:ascii="Times New Roman" w:hAnsi="Times New Roman" w:cs="Times New Roman"/>
          <w:sz w:val="28"/>
          <w:szCs w:val="24"/>
        </w:rPr>
        <w:t>.</w:t>
      </w:r>
    </w:p>
    <w:p w:rsidR="00084AC7" w:rsidRPr="009E7815" w:rsidRDefault="00084AC7" w:rsidP="00084AC7">
      <w:pPr>
        <w:spacing w:after="240" w:line="360" w:lineRule="auto"/>
        <w:jc w:val="both"/>
        <w:rPr>
          <w:rFonts w:ascii="Times New Roman" w:hAnsi="Times New Roman" w:cs="Times New Roman"/>
          <w:b/>
          <w:color w:val="000000"/>
          <w:sz w:val="28"/>
          <w:szCs w:val="28"/>
        </w:rPr>
      </w:pPr>
      <w:r w:rsidRPr="009E7815">
        <w:rPr>
          <w:rFonts w:ascii="Times New Roman" w:hAnsi="Times New Roman" w:cs="Times New Roman"/>
          <w:b/>
          <w:sz w:val="28"/>
          <w:szCs w:val="28"/>
        </w:rPr>
        <w:t>Three key considerations involved in the feasibility analysis are,</w:t>
      </w:r>
      <w:r w:rsidRPr="009E7815">
        <w:rPr>
          <w:rFonts w:ascii="Times New Roman" w:hAnsi="Times New Roman" w:cs="Times New Roman"/>
          <w:b/>
          <w:sz w:val="28"/>
          <w:szCs w:val="28"/>
        </w:rPr>
        <w:tab/>
      </w:r>
    </w:p>
    <w:p w:rsidR="00084AC7" w:rsidRPr="009E7815" w:rsidRDefault="00084AC7" w:rsidP="00084AC7">
      <w:pPr>
        <w:numPr>
          <w:ilvl w:val="0"/>
          <w:numId w:val="3"/>
        </w:numPr>
        <w:spacing w:after="0" w:line="360" w:lineRule="auto"/>
        <w:jc w:val="both"/>
        <w:rPr>
          <w:rFonts w:ascii="Times New Roman" w:hAnsi="Times New Roman" w:cs="Times New Roman"/>
          <w:b/>
          <w:color w:val="000000"/>
          <w:sz w:val="28"/>
          <w:szCs w:val="28"/>
        </w:rPr>
      </w:pPr>
      <w:r w:rsidRPr="009E7815">
        <w:rPr>
          <w:rFonts w:ascii="Times New Roman" w:hAnsi="Times New Roman" w:cs="Times New Roman"/>
          <w:b/>
          <w:sz w:val="28"/>
          <w:szCs w:val="28"/>
        </w:rPr>
        <w:t>ECONOMICAL FEASIBILITY</w:t>
      </w:r>
    </w:p>
    <w:p w:rsidR="00084AC7" w:rsidRPr="009E7815" w:rsidRDefault="00084AC7" w:rsidP="00084AC7">
      <w:pPr>
        <w:numPr>
          <w:ilvl w:val="0"/>
          <w:numId w:val="3"/>
        </w:numPr>
        <w:spacing w:after="0" w:line="360" w:lineRule="auto"/>
        <w:jc w:val="both"/>
        <w:rPr>
          <w:rFonts w:ascii="Times New Roman" w:hAnsi="Times New Roman" w:cs="Times New Roman"/>
          <w:b/>
          <w:color w:val="000000"/>
          <w:sz w:val="28"/>
          <w:szCs w:val="28"/>
        </w:rPr>
      </w:pPr>
      <w:r w:rsidRPr="009E7815">
        <w:rPr>
          <w:rFonts w:ascii="Times New Roman" w:hAnsi="Times New Roman" w:cs="Times New Roman"/>
          <w:b/>
          <w:sz w:val="28"/>
          <w:szCs w:val="28"/>
        </w:rPr>
        <w:t>TECHNICAL FEASIBILITY</w:t>
      </w:r>
    </w:p>
    <w:p w:rsidR="00084AC7" w:rsidRPr="009E7815" w:rsidRDefault="00084AC7" w:rsidP="00084AC7">
      <w:pPr>
        <w:numPr>
          <w:ilvl w:val="0"/>
          <w:numId w:val="3"/>
        </w:numPr>
        <w:spacing w:after="240" w:line="360" w:lineRule="auto"/>
        <w:jc w:val="both"/>
        <w:rPr>
          <w:rFonts w:ascii="Times New Roman" w:hAnsi="Times New Roman" w:cs="Times New Roman"/>
          <w:b/>
          <w:color w:val="000000"/>
          <w:sz w:val="28"/>
          <w:szCs w:val="28"/>
        </w:rPr>
      </w:pPr>
      <w:r w:rsidRPr="009E7815">
        <w:rPr>
          <w:rFonts w:ascii="Times New Roman" w:hAnsi="Times New Roman" w:cs="Times New Roman"/>
          <w:b/>
          <w:sz w:val="28"/>
          <w:szCs w:val="28"/>
        </w:rPr>
        <w:t>SOCIAL FEASIBILITY</w:t>
      </w:r>
    </w:p>
    <w:p w:rsidR="00084AC7" w:rsidRPr="009E7815" w:rsidRDefault="00084AC7" w:rsidP="00084AC7">
      <w:pPr>
        <w:spacing w:after="240" w:line="360" w:lineRule="auto"/>
        <w:ind w:firstLine="720"/>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3.5. Economic Feasibility</w:t>
      </w:r>
    </w:p>
    <w:p w:rsidR="00453605" w:rsidRPr="009E7815" w:rsidRDefault="00084AC7" w:rsidP="00084AC7">
      <w:pPr>
        <w:spacing w:after="240" w:line="360" w:lineRule="auto"/>
        <w:ind w:firstLine="720"/>
        <w:jc w:val="both"/>
        <w:rPr>
          <w:rFonts w:ascii="Times New Roman" w:hAnsi="Times New Roman" w:cs="Times New Roman"/>
          <w:sz w:val="28"/>
        </w:rPr>
      </w:pPr>
      <w:r w:rsidRPr="009E7815">
        <w:rPr>
          <w:rFonts w:ascii="Times New Roman" w:hAnsi="Times New Roman" w:cs="Times New Roman"/>
          <w:sz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084AC7" w:rsidRPr="009E7815" w:rsidRDefault="00084AC7" w:rsidP="00084AC7">
      <w:pPr>
        <w:spacing w:after="240" w:line="360" w:lineRule="auto"/>
        <w:ind w:firstLine="720"/>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3.6 Technical Feasibility</w:t>
      </w:r>
    </w:p>
    <w:p w:rsidR="00084AC7" w:rsidRPr="009E7815" w:rsidRDefault="00084AC7" w:rsidP="00453605">
      <w:pPr>
        <w:spacing w:line="360" w:lineRule="auto"/>
        <w:jc w:val="both"/>
        <w:rPr>
          <w:rFonts w:ascii="Times New Roman" w:hAnsi="Times New Roman" w:cs="Times New Roman"/>
          <w:color w:val="000000"/>
          <w:sz w:val="24"/>
          <w:szCs w:val="24"/>
        </w:rPr>
      </w:pPr>
      <w:r w:rsidRPr="009E7815">
        <w:rPr>
          <w:rFonts w:ascii="Times New Roman" w:hAnsi="Times New Roman" w:cs="Times New Roman"/>
          <w:sz w:val="32"/>
        </w:rPr>
        <w:t xml:space="preserve">       </w:t>
      </w:r>
      <w:r w:rsidRPr="009E7815">
        <w:rPr>
          <w:rFonts w:ascii="Times New Roman" w:hAnsi="Times New Roman" w:cs="Times New Roman"/>
          <w:color w:val="000000"/>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084AC7" w:rsidRPr="009E7815" w:rsidRDefault="00084AC7" w:rsidP="00084AC7">
      <w:pPr>
        <w:spacing w:after="240" w:line="360" w:lineRule="auto"/>
        <w:jc w:val="both"/>
        <w:rPr>
          <w:rFonts w:ascii="Times New Roman" w:hAnsi="Times New Roman" w:cs="Times New Roman"/>
          <w:b/>
          <w:bCs/>
        </w:rPr>
      </w:pPr>
    </w:p>
    <w:p w:rsidR="00084AC7" w:rsidRPr="009E7815" w:rsidRDefault="00084AC7" w:rsidP="00084AC7">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t>3.7 Social Feasibility</w:t>
      </w:r>
    </w:p>
    <w:p w:rsidR="00084AC7" w:rsidRPr="009E7815" w:rsidRDefault="00084AC7" w:rsidP="00084AC7">
      <w:pPr>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084AC7" w:rsidRPr="009E7815" w:rsidRDefault="00084AC7" w:rsidP="00084AC7">
      <w:pPr>
        <w:rPr>
          <w:rFonts w:ascii="Times New Roman" w:hAnsi="Times New Roman" w:cs="Times New Roman"/>
          <w:color w:val="000000"/>
          <w:sz w:val="24"/>
          <w:szCs w:val="24"/>
        </w:rPr>
      </w:pPr>
    </w:p>
    <w:p w:rsidR="00084AC7" w:rsidRPr="009E7815" w:rsidRDefault="00084AC7" w:rsidP="008B0414">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 </w:t>
      </w: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51985" w:rsidRPr="009E7815" w:rsidRDefault="00051985" w:rsidP="008B0414">
      <w:pPr>
        <w:rPr>
          <w:rFonts w:ascii="Times New Roman" w:hAnsi="Times New Roman" w:cs="Times New Roman"/>
          <w:b/>
          <w:color w:val="000000" w:themeColor="text1"/>
          <w:sz w:val="44"/>
        </w:rPr>
      </w:pPr>
    </w:p>
    <w:p w:rsidR="00084AC7" w:rsidRPr="009E7815" w:rsidRDefault="00084AC7" w:rsidP="008B0414">
      <w:pPr>
        <w:rPr>
          <w:rFonts w:ascii="Times New Roman" w:hAnsi="Times New Roman" w:cs="Times New Roman"/>
          <w:b/>
          <w:color w:val="000000" w:themeColor="text1"/>
          <w:sz w:val="44"/>
        </w:rPr>
      </w:pPr>
    </w:p>
    <w:p w:rsidR="009A2515" w:rsidRPr="009E7815" w:rsidRDefault="009A2515" w:rsidP="00EC20E3">
      <w:pPr>
        <w:rPr>
          <w:rFonts w:ascii="Times New Roman" w:hAnsi="Times New Roman" w:cs="Times New Roman"/>
          <w:b/>
          <w:color w:val="000000" w:themeColor="text1"/>
          <w:sz w:val="44"/>
        </w:rPr>
      </w:pPr>
    </w:p>
    <w:p w:rsidR="009A2515" w:rsidRPr="009E7815" w:rsidRDefault="009A2515" w:rsidP="00EC20E3">
      <w:pPr>
        <w:rPr>
          <w:rFonts w:ascii="Times New Roman" w:hAnsi="Times New Roman" w:cs="Times New Roman"/>
          <w:b/>
          <w:color w:val="000000" w:themeColor="text1"/>
          <w:sz w:val="44"/>
        </w:rPr>
      </w:pPr>
    </w:p>
    <w:p w:rsidR="009A2515" w:rsidRPr="009E7815" w:rsidRDefault="009A2515" w:rsidP="00EC20E3">
      <w:pPr>
        <w:rPr>
          <w:rFonts w:ascii="Times New Roman" w:hAnsi="Times New Roman" w:cs="Times New Roman"/>
          <w:b/>
          <w:color w:val="000000" w:themeColor="text1"/>
          <w:sz w:val="44"/>
        </w:rPr>
      </w:pPr>
    </w:p>
    <w:p w:rsidR="009A2515" w:rsidRPr="009E7815" w:rsidRDefault="009A2515" w:rsidP="00EC20E3">
      <w:pPr>
        <w:rPr>
          <w:rFonts w:ascii="Times New Roman" w:hAnsi="Times New Roman" w:cs="Times New Roman"/>
          <w:b/>
          <w:color w:val="000000" w:themeColor="text1"/>
          <w:sz w:val="44"/>
        </w:rPr>
      </w:pPr>
    </w:p>
    <w:p w:rsidR="009A2515" w:rsidRPr="009E7815" w:rsidRDefault="009A2515" w:rsidP="00EC20E3">
      <w:pP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4</w:t>
      </w:r>
    </w:p>
    <w:p w:rsidR="00EC20E3" w:rsidRPr="009E7815" w:rsidRDefault="009A2515" w:rsidP="009A2515">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SYSTEM REQUIREMENTS SPECIFICATION</w:t>
      </w:r>
    </w:p>
    <w:p w:rsidR="00EC20E3" w:rsidRPr="009E7815" w:rsidRDefault="00EC20E3" w:rsidP="00EC20E3">
      <w:pPr>
        <w:rPr>
          <w:rFonts w:ascii="Times New Roman" w:hAnsi="Times New Roman" w:cs="Times New Roman"/>
          <w:color w:val="000000" w:themeColor="text1"/>
        </w:rPr>
      </w:pPr>
    </w:p>
    <w:p w:rsidR="009A2515" w:rsidRPr="009E7815" w:rsidRDefault="009A2515">
      <w:pPr>
        <w:rPr>
          <w:rFonts w:ascii="Times New Roman" w:hAnsi="Times New Roman" w:cs="Times New Roman"/>
          <w:color w:val="000000" w:themeColor="text1"/>
        </w:rPr>
      </w:pPr>
      <w:r w:rsidRPr="009E7815">
        <w:rPr>
          <w:rFonts w:ascii="Times New Roman" w:hAnsi="Times New Roman" w:cs="Times New Roman"/>
          <w:color w:val="000000" w:themeColor="text1"/>
        </w:rPr>
        <w:br w:type="page"/>
      </w:r>
    </w:p>
    <w:p w:rsidR="00453605" w:rsidRPr="009E7815" w:rsidRDefault="00453605" w:rsidP="00453605">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lastRenderedPageBreak/>
        <w:t>4.1 Introduction</w:t>
      </w:r>
    </w:p>
    <w:p w:rsidR="00453605" w:rsidRPr="009E7815" w:rsidRDefault="00453605" w:rsidP="00453605">
      <w:pPr>
        <w:spacing w:line="360" w:lineRule="auto"/>
        <w:jc w:val="center"/>
        <w:rPr>
          <w:rFonts w:ascii="Times New Roman" w:hAnsi="Times New Roman" w:cs="Times New Roman"/>
          <w:b/>
          <w:sz w:val="32"/>
          <w:u w:val="single"/>
        </w:rPr>
      </w:pPr>
      <w:r w:rsidRPr="009E7815">
        <w:rPr>
          <w:rFonts w:ascii="Times New Roman" w:hAnsi="Times New Roman" w:cs="Times New Roman"/>
          <w:b/>
          <w:sz w:val="32"/>
          <w:u w:val="single"/>
        </w:rPr>
        <w:t>PYTHON</w:t>
      </w:r>
    </w:p>
    <w:p w:rsidR="00453605" w:rsidRPr="009E7815" w:rsidRDefault="00453605" w:rsidP="009318AD">
      <w:pPr>
        <w:spacing w:line="360" w:lineRule="auto"/>
        <w:jc w:val="both"/>
        <w:rPr>
          <w:rFonts w:ascii="Times New Roman" w:hAnsi="Times New Roman" w:cs="Times New Roman"/>
          <w:b/>
          <w:color w:val="000000" w:themeColor="text1"/>
          <w:sz w:val="44"/>
        </w:rPr>
      </w:pPr>
      <w:r w:rsidRPr="009E7815">
        <w:rPr>
          <w:rFonts w:ascii="Times New Roman" w:hAnsi="Times New Roman" w:cs="Times New Roman"/>
          <w:color w:val="000000"/>
          <w:sz w:val="24"/>
          <w:szCs w:val="24"/>
        </w:rPr>
        <w:t xml:space="preserve">Python is a general-purpose interpreted, interactive, object-oriented, and high-level programming language. An interpreted language, Python has a design philosophy that emphasizes code readability (notably using whitespace indentation to delimit code blocks rather than curly brackets or keywords), and a syntax that allows programmers to express concepts in fewer lines of code than might be used in languages such as C++or Java. It provides constructs that enable clear programming on both small and large scales. Python interpreters are available for many operating systems. </w:t>
      </w:r>
      <w:proofErr w:type="spellStart"/>
      <w:r w:rsidRPr="009E7815">
        <w:rPr>
          <w:rFonts w:ascii="Times New Roman" w:hAnsi="Times New Roman" w:cs="Times New Roman"/>
          <w:color w:val="000000"/>
          <w:sz w:val="24"/>
          <w:szCs w:val="24"/>
        </w:rPr>
        <w:t>CPython</w:t>
      </w:r>
      <w:proofErr w:type="spellEnd"/>
      <w:r w:rsidRPr="009E7815">
        <w:rPr>
          <w:rFonts w:ascii="Times New Roman" w:hAnsi="Times New Roman" w:cs="Times New Roman"/>
          <w:color w:val="000000"/>
          <w:sz w:val="24"/>
          <w:szCs w:val="24"/>
        </w:rPr>
        <w:t xml:space="preserve">, the reference implementation of Python, is open source software and has a community-based development model, as do nearly all of its variant implementations. </w:t>
      </w:r>
      <w:proofErr w:type="spellStart"/>
      <w:r w:rsidRPr="009E7815">
        <w:rPr>
          <w:rFonts w:ascii="Times New Roman" w:hAnsi="Times New Roman" w:cs="Times New Roman"/>
          <w:color w:val="000000"/>
          <w:sz w:val="24"/>
          <w:szCs w:val="24"/>
        </w:rPr>
        <w:t>CPython</w:t>
      </w:r>
      <w:proofErr w:type="spellEnd"/>
      <w:r w:rsidRPr="009E7815">
        <w:rPr>
          <w:rFonts w:ascii="Times New Roman" w:hAnsi="Times New Roman" w:cs="Times New Roman"/>
          <w:color w:val="000000"/>
          <w:sz w:val="24"/>
          <w:szCs w:val="24"/>
        </w:rPr>
        <w:t xml:space="preserve"> is managed by the non-profit Python Software Foundation. Python features a dynamic type system and automatic memory management. It supports multiple programming paradigms, including object-oriented, imperative, functional and procedural, and has a large and comprehensive standard library</w:t>
      </w:r>
      <w:r w:rsidR="009318AD" w:rsidRPr="009E7815">
        <w:rPr>
          <w:rFonts w:ascii="Times New Roman" w:hAnsi="Times New Roman" w:cs="Times New Roman"/>
          <w:color w:val="000000"/>
          <w:sz w:val="24"/>
          <w:szCs w:val="24"/>
        </w:rPr>
        <w:t xml:space="preserve"> </w:t>
      </w:r>
    </w:p>
    <w:p w:rsidR="00453605" w:rsidRPr="009E7815" w:rsidRDefault="00453605" w:rsidP="00453605">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t>4.2 Purpose</w:t>
      </w:r>
      <w:r w:rsidRPr="009E7815">
        <w:rPr>
          <w:rFonts w:ascii="Times New Roman" w:hAnsi="Times New Roman" w:cs="Times New Roman"/>
          <w:b/>
          <w:color w:val="000000" w:themeColor="text1"/>
          <w:sz w:val="44"/>
        </w:rPr>
        <w:tab/>
      </w:r>
    </w:p>
    <w:p w:rsidR="00B04233" w:rsidRPr="009E7815" w:rsidRDefault="00B04233" w:rsidP="00B04233">
      <w:pPr>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The project involved analyzing the design of few applications so as to make the application more users friendly. To do so, it was really important to keep the navigations from one screen to the other </w:t>
      </w:r>
      <w:proofErr w:type="spellStart"/>
      <w:r w:rsidRPr="009E7815">
        <w:rPr>
          <w:rFonts w:ascii="Times New Roman" w:hAnsi="Times New Roman" w:cs="Times New Roman"/>
          <w:color w:val="000000"/>
          <w:sz w:val="24"/>
          <w:szCs w:val="24"/>
        </w:rPr>
        <w:t>well ordered</w:t>
      </w:r>
      <w:proofErr w:type="spellEnd"/>
      <w:r w:rsidRPr="009E7815">
        <w:rPr>
          <w:rFonts w:ascii="Times New Roman" w:hAnsi="Times New Roman" w:cs="Times New Roman"/>
          <w:color w:val="000000"/>
          <w:sz w:val="24"/>
          <w:szCs w:val="24"/>
        </w:rPr>
        <w:t xml:space="preserve"> and at the same time reducing the amount of typing the user needs to do. In order to make the application more accessible, the browser version had to be chosen so that it is compatible with most of the Browsers. </w:t>
      </w:r>
    </w:p>
    <w:p w:rsidR="00453605" w:rsidRPr="009E7815" w:rsidRDefault="00453605" w:rsidP="00453605">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t>4.3 Functional Requirements</w:t>
      </w:r>
      <w:r w:rsidRPr="009E7815">
        <w:rPr>
          <w:rFonts w:ascii="Times New Roman" w:hAnsi="Times New Roman" w:cs="Times New Roman"/>
          <w:b/>
          <w:color w:val="000000" w:themeColor="text1"/>
          <w:sz w:val="44"/>
        </w:rPr>
        <w:tab/>
      </w:r>
    </w:p>
    <w:p w:rsidR="00121923" w:rsidRPr="009E7815" w:rsidRDefault="00121923" w:rsidP="00121923">
      <w:pPr>
        <w:numPr>
          <w:ilvl w:val="0"/>
          <w:numId w:val="4"/>
        </w:numPr>
        <w:spacing w:line="360" w:lineRule="auto"/>
        <w:ind w:left="1440"/>
        <w:contextualSpacing/>
        <w:jc w:val="both"/>
        <w:rPr>
          <w:rFonts w:ascii="Times New Roman" w:eastAsia="Calibri" w:hAnsi="Times New Roman" w:cs="Times New Roman"/>
          <w:sz w:val="28"/>
        </w:rPr>
      </w:pPr>
      <w:r w:rsidRPr="009E7815">
        <w:rPr>
          <w:rFonts w:ascii="Times New Roman" w:eastAsia="Calibri" w:hAnsi="Times New Roman" w:cs="Times New Roman"/>
          <w:sz w:val="28"/>
        </w:rPr>
        <w:t>Graphical User interface with the User.</w:t>
      </w:r>
    </w:p>
    <w:p w:rsidR="00453605" w:rsidRPr="009E7815" w:rsidRDefault="00453605" w:rsidP="00453605">
      <w:pPr>
        <w:rPr>
          <w:rFonts w:ascii="Times New Roman" w:hAnsi="Times New Roman" w:cs="Times New Roman"/>
          <w:b/>
          <w:color w:val="000000" w:themeColor="text1"/>
          <w:sz w:val="44"/>
        </w:rPr>
      </w:pPr>
    </w:p>
    <w:p w:rsidR="00453605" w:rsidRPr="009E7815" w:rsidRDefault="00453605" w:rsidP="00453605">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t>4.4 Non Functional Requirements</w:t>
      </w:r>
      <w:r w:rsidRPr="009E7815">
        <w:rPr>
          <w:rFonts w:ascii="Times New Roman" w:hAnsi="Times New Roman" w:cs="Times New Roman"/>
          <w:b/>
          <w:color w:val="000000" w:themeColor="text1"/>
          <w:sz w:val="44"/>
        </w:rPr>
        <w:tab/>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lastRenderedPageBreak/>
        <w:t xml:space="preserve">• </w:t>
      </w:r>
      <w:r w:rsidRPr="009E7815">
        <w:rPr>
          <w:rFonts w:ascii="Times New Roman" w:hAnsi="Times New Roman" w:cs="Times New Roman"/>
          <w:b/>
          <w:color w:val="000000"/>
          <w:sz w:val="24"/>
          <w:szCs w:val="24"/>
        </w:rPr>
        <w:t xml:space="preserve">Maintainability: </w:t>
      </w:r>
      <w:r w:rsidRPr="009E7815">
        <w:rPr>
          <w:rFonts w:ascii="Times New Roman" w:hAnsi="Times New Roman" w:cs="Times New Roman"/>
          <w:color w:val="000000"/>
          <w:sz w:val="24"/>
          <w:szCs w:val="24"/>
        </w:rPr>
        <w:t>Maintainability is used to make future maintenance easier, meet new    requirements. Our project can support expansion.</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r w:rsidRPr="009E7815">
        <w:rPr>
          <w:rFonts w:ascii="Times New Roman" w:hAnsi="Times New Roman" w:cs="Times New Roman"/>
          <w:b/>
          <w:color w:val="000000"/>
          <w:sz w:val="24"/>
          <w:szCs w:val="24"/>
        </w:rPr>
        <w:t>Robustness:</w:t>
      </w:r>
      <w:r w:rsidRPr="009E7815">
        <w:rPr>
          <w:rFonts w:ascii="Times New Roman" w:hAnsi="Times New Roman" w:cs="Times New Roman"/>
          <w:color w:val="000000"/>
          <w:sz w:val="24"/>
          <w:szCs w:val="24"/>
        </w:rPr>
        <w:t xml:space="preserve"> Robustness is the quality of being able to withstand stress, pressures or   changes in procedure or circumstance. Our project also provides it.</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r w:rsidRPr="009E7815">
        <w:rPr>
          <w:rFonts w:ascii="Times New Roman" w:hAnsi="Times New Roman" w:cs="Times New Roman"/>
          <w:b/>
          <w:color w:val="000000"/>
          <w:sz w:val="24"/>
          <w:szCs w:val="24"/>
        </w:rPr>
        <w:t>Reliability:</w:t>
      </w:r>
      <w:r w:rsidRPr="009E7815">
        <w:rPr>
          <w:rFonts w:ascii="Times New Roman" w:hAnsi="Times New Roman" w:cs="Times New Roman"/>
          <w:color w:val="000000"/>
          <w:sz w:val="24"/>
          <w:szCs w:val="24"/>
        </w:rPr>
        <w:t xml:space="preserve"> Reliability is an ability of a person or system to perform and maintain its    functions in circumstances. Our project also provides it.</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r w:rsidRPr="009E7815">
        <w:rPr>
          <w:rFonts w:ascii="Times New Roman" w:hAnsi="Times New Roman" w:cs="Times New Roman"/>
          <w:b/>
          <w:color w:val="000000"/>
          <w:sz w:val="24"/>
          <w:szCs w:val="24"/>
        </w:rPr>
        <w:t>Size:</w:t>
      </w:r>
      <w:r w:rsidRPr="009E7815">
        <w:rPr>
          <w:rFonts w:ascii="Times New Roman" w:hAnsi="Times New Roman" w:cs="Times New Roman"/>
          <w:color w:val="000000"/>
          <w:sz w:val="24"/>
          <w:szCs w:val="24"/>
        </w:rPr>
        <w:t xml:space="preserve"> The size of a particular application plays a major role, if the size is less </w:t>
      </w:r>
      <w:proofErr w:type="gramStart"/>
      <w:r w:rsidRPr="009E7815">
        <w:rPr>
          <w:rFonts w:ascii="Times New Roman" w:hAnsi="Times New Roman" w:cs="Times New Roman"/>
          <w:color w:val="000000"/>
          <w:sz w:val="24"/>
          <w:szCs w:val="24"/>
        </w:rPr>
        <w:t>then  efficiency</w:t>
      </w:r>
      <w:proofErr w:type="gramEnd"/>
      <w:r w:rsidRPr="009E7815">
        <w:rPr>
          <w:rFonts w:ascii="Times New Roman" w:hAnsi="Times New Roman" w:cs="Times New Roman"/>
          <w:color w:val="000000"/>
          <w:sz w:val="24"/>
          <w:szCs w:val="24"/>
        </w:rPr>
        <w:t xml:space="preserve"> will be high. The size of database we have developed is 5.05 MB.</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r w:rsidRPr="009E7815">
        <w:rPr>
          <w:rFonts w:ascii="Times New Roman" w:hAnsi="Times New Roman" w:cs="Times New Roman"/>
          <w:b/>
          <w:color w:val="000000"/>
          <w:sz w:val="24"/>
          <w:szCs w:val="24"/>
        </w:rPr>
        <w:t>Speed:</w:t>
      </w:r>
      <w:r w:rsidRPr="009E7815">
        <w:rPr>
          <w:rFonts w:ascii="Times New Roman" w:hAnsi="Times New Roman" w:cs="Times New Roman"/>
          <w:color w:val="000000"/>
          <w:sz w:val="24"/>
          <w:szCs w:val="24"/>
        </w:rPr>
        <w:t xml:space="preserve"> If the speed is high then it is good. Since the no of lines in our code is less,   hence the speed is high.</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r w:rsidRPr="009E7815">
        <w:rPr>
          <w:rFonts w:ascii="Times New Roman" w:hAnsi="Times New Roman" w:cs="Times New Roman"/>
          <w:b/>
          <w:color w:val="000000"/>
          <w:sz w:val="24"/>
          <w:szCs w:val="24"/>
        </w:rPr>
        <w:t>Power Consumption:</w:t>
      </w:r>
      <w:r w:rsidRPr="009E7815">
        <w:rPr>
          <w:rFonts w:ascii="Times New Roman" w:hAnsi="Times New Roman" w:cs="Times New Roman"/>
          <w:color w:val="000000"/>
          <w:sz w:val="24"/>
          <w:szCs w:val="24"/>
        </w:rPr>
        <w:t xml:space="preserve"> In battery-powered systems, power consumption is very    important. In the requirement stage, power can be specified in terms of battery life.</w:t>
      </w:r>
    </w:p>
    <w:p w:rsidR="00B04233" w:rsidRPr="009E7815" w:rsidRDefault="00B04233" w:rsidP="00B04233">
      <w:pPr>
        <w:tabs>
          <w:tab w:val="left" w:pos="0"/>
        </w:tabs>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However the allowable wattage can’t be defined by the customer. Since the no of lines</w:t>
      </w:r>
    </w:p>
    <w:p w:rsidR="00B04233" w:rsidRPr="009E7815" w:rsidRDefault="00B04233" w:rsidP="00B04233">
      <w:pPr>
        <w:autoSpaceDE w:val="0"/>
        <w:autoSpaceDN w:val="0"/>
        <w:adjustRightInd w:val="0"/>
        <w:spacing w:line="360" w:lineRule="auto"/>
        <w:jc w:val="both"/>
        <w:rPr>
          <w:rFonts w:ascii="Times New Roman" w:hAnsi="Times New Roman" w:cs="Times New Roman"/>
          <w:color w:val="000000"/>
          <w:sz w:val="24"/>
          <w:szCs w:val="24"/>
        </w:rPr>
      </w:pPr>
      <w:r w:rsidRPr="009E7815">
        <w:rPr>
          <w:rFonts w:ascii="Times New Roman" w:hAnsi="Times New Roman" w:cs="Times New Roman"/>
          <w:color w:val="000000"/>
          <w:sz w:val="24"/>
          <w:szCs w:val="24"/>
        </w:rPr>
        <w:t xml:space="preserve">   </w:t>
      </w:r>
      <w:proofErr w:type="gramStart"/>
      <w:r w:rsidRPr="009E7815">
        <w:rPr>
          <w:rFonts w:ascii="Times New Roman" w:hAnsi="Times New Roman" w:cs="Times New Roman"/>
          <w:color w:val="000000"/>
          <w:sz w:val="24"/>
          <w:szCs w:val="24"/>
        </w:rPr>
        <w:t>of</w:t>
      </w:r>
      <w:proofErr w:type="gramEnd"/>
      <w:r w:rsidRPr="009E7815">
        <w:rPr>
          <w:rFonts w:ascii="Times New Roman" w:hAnsi="Times New Roman" w:cs="Times New Roman"/>
          <w:color w:val="000000"/>
          <w:sz w:val="24"/>
          <w:szCs w:val="24"/>
        </w:rPr>
        <w:t xml:space="preserve"> code is less CPU uses less time to execute hence power usage will be less.</w:t>
      </w:r>
    </w:p>
    <w:p w:rsidR="00121923" w:rsidRPr="009E7815" w:rsidRDefault="00121923" w:rsidP="00453605">
      <w:pPr>
        <w:rPr>
          <w:rFonts w:ascii="Times New Roman" w:hAnsi="Times New Roman" w:cs="Times New Roman"/>
          <w:b/>
          <w:color w:val="000000" w:themeColor="text1"/>
          <w:sz w:val="44"/>
        </w:rPr>
      </w:pPr>
    </w:p>
    <w:p w:rsidR="00121923" w:rsidRPr="009E7815" w:rsidRDefault="00453605" w:rsidP="00121923">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4.5 Input &amp; Output Design</w:t>
      </w:r>
      <w:r w:rsidRPr="009E7815">
        <w:rPr>
          <w:rFonts w:ascii="Times New Roman" w:hAnsi="Times New Roman" w:cs="Times New Roman"/>
          <w:b/>
          <w:color w:val="000000" w:themeColor="text1"/>
          <w:sz w:val="44"/>
        </w:rPr>
        <w:tab/>
      </w:r>
      <w:r w:rsidR="00121923" w:rsidRPr="009E7815">
        <w:rPr>
          <w:rFonts w:ascii="Times New Roman" w:hAnsi="Times New Roman" w:cs="Times New Roman"/>
          <w:b/>
          <w:color w:val="000000" w:themeColor="text1"/>
          <w:sz w:val="44"/>
        </w:rPr>
        <w:t xml:space="preserve"> </w:t>
      </w:r>
    </w:p>
    <w:p w:rsidR="00795ED2" w:rsidRPr="009E7815" w:rsidRDefault="00795ED2" w:rsidP="00121923">
      <w:pPr>
        <w:rPr>
          <w:rFonts w:ascii="Times New Roman" w:hAnsi="Times New Roman" w:cs="Times New Roman"/>
          <w:b/>
          <w:bCs/>
          <w:color w:val="000000" w:themeColor="text1"/>
          <w:sz w:val="28"/>
          <w:szCs w:val="28"/>
          <w:u w:val="single"/>
        </w:rPr>
      </w:pPr>
    </w:p>
    <w:p w:rsidR="00121923" w:rsidRPr="009E7815" w:rsidRDefault="00121923" w:rsidP="00121923">
      <w:pPr>
        <w:autoSpaceDE w:val="0"/>
        <w:autoSpaceDN w:val="0"/>
        <w:adjustRightInd w:val="0"/>
        <w:jc w:val="both"/>
        <w:rPr>
          <w:rFonts w:ascii="Times New Roman" w:hAnsi="Times New Roman" w:cs="Times New Roman"/>
          <w:b/>
          <w:bCs/>
          <w:color w:val="000000" w:themeColor="text1"/>
          <w:sz w:val="28"/>
          <w:szCs w:val="28"/>
          <w:u w:val="single"/>
        </w:rPr>
      </w:pPr>
      <w:r w:rsidRPr="009E7815">
        <w:rPr>
          <w:rFonts w:ascii="Times New Roman" w:hAnsi="Times New Roman" w:cs="Times New Roman"/>
          <w:b/>
          <w:bCs/>
          <w:color w:val="000000" w:themeColor="text1"/>
          <w:sz w:val="28"/>
          <w:szCs w:val="28"/>
          <w:u w:val="single"/>
        </w:rPr>
        <w:t xml:space="preserve">INPUT DESIGN </w:t>
      </w:r>
    </w:p>
    <w:p w:rsidR="00121923" w:rsidRPr="009E7815" w:rsidRDefault="00121923" w:rsidP="00121923">
      <w:pPr>
        <w:autoSpaceDE w:val="0"/>
        <w:autoSpaceDN w:val="0"/>
        <w:adjustRightInd w:val="0"/>
        <w:jc w:val="both"/>
        <w:rPr>
          <w:rFonts w:ascii="Times New Roman" w:hAnsi="Times New Roman" w:cs="Times New Roman"/>
          <w:color w:val="000000"/>
          <w:sz w:val="24"/>
          <w:szCs w:val="24"/>
        </w:rPr>
      </w:pPr>
      <w:r w:rsidRPr="009E7815">
        <w:rPr>
          <w:rFonts w:ascii="Times New Roman" w:hAnsi="Times New Roman" w:cs="Times New Roman"/>
          <w:sz w:val="24"/>
          <w:szCs w:val="24"/>
        </w:rPr>
        <w:t xml:space="preserve">                 </w:t>
      </w:r>
      <w:r w:rsidRPr="009E7815">
        <w:rPr>
          <w:rFonts w:ascii="Times New Roman" w:hAnsi="Times New Roman" w:cs="Times New Roman"/>
          <w:color w:val="000000"/>
          <w:sz w:val="24"/>
          <w:szCs w:val="24"/>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121923" w:rsidRPr="009E7815" w:rsidRDefault="00121923" w:rsidP="00121923">
      <w:pPr>
        <w:numPr>
          <w:ilvl w:val="0"/>
          <w:numId w:val="7"/>
        </w:numPr>
        <w:autoSpaceDE w:val="0"/>
        <w:autoSpaceDN w:val="0"/>
        <w:adjustRightInd w:val="0"/>
        <w:spacing w:after="0" w:line="240" w:lineRule="auto"/>
        <w:jc w:val="both"/>
        <w:rPr>
          <w:rFonts w:ascii="Times New Roman" w:hAnsi="Times New Roman" w:cs="Times New Roman"/>
          <w:sz w:val="24"/>
          <w:szCs w:val="24"/>
        </w:rPr>
      </w:pPr>
      <w:r w:rsidRPr="009E7815">
        <w:rPr>
          <w:rFonts w:ascii="Times New Roman" w:hAnsi="Times New Roman" w:cs="Times New Roman"/>
          <w:sz w:val="24"/>
          <w:szCs w:val="24"/>
        </w:rPr>
        <w:lastRenderedPageBreak/>
        <w:t>What data should be given as input?</w:t>
      </w:r>
    </w:p>
    <w:p w:rsidR="00121923" w:rsidRPr="009E7815" w:rsidRDefault="00121923" w:rsidP="00121923">
      <w:pPr>
        <w:numPr>
          <w:ilvl w:val="0"/>
          <w:numId w:val="7"/>
        </w:numPr>
        <w:autoSpaceDE w:val="0"/>
        <w:autoSpaceDN w:val="0"/>
        <w:adjustRightInd w:val="0"/>
        <w:spacing w:after="0" w:line="240" w:lineRule="auto"/>
        <w:jc w:val="both"/>
        <w:rPr>
          <w:rFonts w:ascii="Times New Roman" w:hAnsi="Times New Roman" w:cs="Times New Roman"/>
          <w:sz w:val="24"/>
          <w:szCs w:val="24"/>
        </w:rPr>
      </w:pPr>
      <w:r w:rsidRPr="009E7815">
        <w:rPr>
          <w:rFonts w:ascii="Times New Roman" w:eastAsia="Wingdings-Regular" w:hAnsi="Times New Roman" w:cs="Times New Roman"/>
          <w:sz w:val="24"/>
          <w:szCs w:val="24"/>
        </w:rPr>
        <w:t xml:space="preserve"> </w:t>
      </w:r>
      <w:r w:rsidRPr="009E7815">
        <w:rPr>
          <w:rFonts w:ascii="Times New Roman" w:hAnsi="Times New Roman" w:cs="Times New Roman"/>
          <w:sz w:val="24"/>
          <w:szCs w:val="24"/>
        </w:rPr>
        <w:t>How the data should be arranged or coded?</w:t>
      </w:r>
    </w:p>
    <w:p w:rsidR="00121923" w:rsidRPr="009E7815" w:rsidRDefault="00121923" w:rsidP="00121923">
      <w:pPr>
        <w:numPr>
          <w:ilvl w:val="0"/>
          <w:numId w:val="7"/>
        </w:numPr>
        <w:autoSpaceDE w:val="0"/>
        <w:autoSpaceDN w:val="0"/>
        <w:adjustRightInd w:val="0"/>
        <w:spacing w:after="0" w:line="240" w:lineRule="auto"/>
        <w:jc w:val="both"/>
        <w:rPr>
          <w:rFonts w:ascii="Times New Roman" w:hAnsi="Times New Roman" w:cs="Times New Roman"/>
          <w:sz w:val="24"/>
          <w:szCs w:val="24"/>
        </w:rPr>
      </w:pPr>
      <w:r w:rsidRPr="009E7815">
        <w:rPr>
          <w:rFonts w:ascii="Times New Roman" w:eastAsia="Wingdings-Regular" w:hAnsi="Times New Roman" w:cs="Times New Roman"/>
          <w:sz w:val="24"/>
          <w:szCs w:val="24"/>
        </w:rPr>
        <w:t xml:space="preserve"> </w:t>
      </w:r>
      <w:r w:rsidRPr="009E7815">
        <w:rPr>
          <w:rFonts w:ascii="Times New Roman" w:hAnsi="Times New Roman" w:cs="Times New Roman"/>
          <w:sz w:val="24"/>
          <w:szCs w:val="24"/>
        </w:rPr>
        <w:t>The dialog to guide the operating personnel in providing input.</w:t>
      </w:r>
    </w:p>
    <w:p w:rsidR="00121923" w:rsidRPr="009E7815" w:rsidRDefault="00121923" w:rsidP="00121923">
      <w:pPr>
        <w:numPr>
          <w:ilvl w:val="0"/>
          <w:numId w:val="7"/>
        </w:numPr>
        <w:autoSpaceDE w:val="0"/>
        <w:autoSpaceDN w:val="0"/>
        <w:adjustRightInd w:val="0"/>
        <w:spacing w:after="0" w:line="240" w:lineRule="auto"/>
        <w:jc w:val="both"/>
        <w:rPr>
          <w:rFonts w:ascii="Times New Roman" w:hAnsi="Times New Roman" w:cs="Times New Roman"/>
          <w:sz w:val="24"/>
          <w:szCs w:val="24"/>
        </w:rPr>
      </w:pPr>
      <w:r w:rsidRPr="009E7815">
        <w:rPr>
          <w:rFonts w:ascii="Times New Roman" w:hAnsi="Times New Roman" w:cs="Times New Roman"/>
          <w:sz w:val="24"/>
          <w:szCs w:val="24"/>
        </w:rPr>
        <w:t>Methods for preparing input validations and steps to follow when error occur.</w:t>
      </w:r>
    </w:p>
    <w:p w:rsidR="00121923" w:rsidRPr="009E7815" w:rsidRDefault="00121923" w:rsidP="00121923">
      <w:pPr>
        <w:autoSpaceDE w:val="0"/>
        <w:autoSpaceDN w:val="0"/>
        <w:adjustRightInd w:val="0"/>
        <w:ind w:left="900"/>
        <w:jc w:val="both"/>
        <w:rPr>
          <w:rFonts w:ascii="Times New Roman" w:hAnsi="Times New Roman" w:cs="Times New Roman"/>
          <w:sz w:val="24"/>
          <w:szCs w:val="24"/>
        </w:rPr>
      </w:pPr>
    </w:p>
    <w:p w:rsidR="00121923" w:rsidRPr="009E7815" w:rsidRDefault="00121923" w:rsidP="00121923">
      <w:pPr>
        <w:autoSpaceDE w:val="0"/>
        <w:autoSpaceDN w:val="0"/>
        <w:adjustRightInd w:val="0"/>
        <w:jc w:val="both"/>
        <w:rPr>
          <w:rFonts w:ascii="Times New Roman" w:hAnsi="Times New Roman" w:cs="Times New Roman"/>
          <w:b/>
          <w:bCs/>
          <w:color w:val="000000" w:themeColor="text1"/>
          <w:sz w:val="24"/>
          <w:szCs w:val="24"/>
          <w:u w:val="single"/>
        </w:rPr>
      </w:pPr>
      <w:r w:rsidRPr="009E7815">
        <w:rPr>
          <w:rFonts w:ascii="Times New Roman" w:hAnsi="Times New Roman" w:cs="Times New Roman"/>
          <w:b/>
          <w:bCs/>
          <w:color w:val="000000" w:themeColor="text1"/>
          <w:sz w:val="24"/>
          <w:szCs w:val="24"/>
          <w:u w:val="single"/>
        </w:rPr>
        <w:t>OBJECTIVES</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eastAsia="Wingdings-Regular" w:hAnsi="Times New Roman" w:cs="Times New Roman"/>
          <w:sz w:val="24"/>
          <w:szCs w:val="24"/>
        </w:rPr>
        <w:t xml:space="preserve">                  </w:t>
      </w:r>
      <w:proofErr w:type="gramStart"/>
      <w:r w:rsidRPr="009E7815">
        <w:rPr>
          <w:rFonts w:ascii="Times New Roman" w:eastAsia="Wingdings-Regular" w:hAnsi="Times New Roman" w:cs="Times New Roman"/>
          <w:sz w:val="24"/>
          <w:szCs w:val="24"/>
        </w:rPr>
        <w:t>1.</w:t>
      </w:r>
      <w:r w:rsidRPr="009E7815">
        <w:rPr>
          <w:rFonts w:ascii="Times New Roman" w:hAnsi="Times New Roman" w:cs="Times New Roman"/>
          <w:sz w:val="24"/>
          <w:szCs w:val="24"/>
        </w:rPr>
        <w:t>Input</w:t>
      </w:r>
      <w:proofErr w:type="gramEnd"/>
      <w:r w:rsidRPr="009E7815">
        <w:rPr>
          <w:rFonts w:ascii="Times New Roman" w:hAnsi="Times New Roman" w:cs="Times New Roman"/>
          <w:sz w:val="24"/>
          <w:szCs w:val="24"/>
        </w:rPr>
        <w:t xml:space="preserve">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hAnsi="Times New Roman" w:cs="Times New Roman"/>
          <w:sz w:val="24"/>
          <w:szCs w:val="24"/>
        </w:rPr>
        <w:t xml:space="preserve">                  2.</w:t>
      </w:r>
      <w:r w:rsidRPr="009E7815">
        <w:rPr>
          <w:rFonts w:ascii="Times New Roman" w:eastAsia="Wingdings-Regular" w:hAnsi="Times New Roman" w:cs="Times New Roman"/>
          <w:sz w:val="24"/>
          <w:szCs w:val="24"/>
        </w:rPr>
        <w:t xml:space="preserve"> </w:t>
      </w:r>
      <w:r w:rsidRPr="009E7815">
        <w:rPr>
          <w:rFonts w:ascii="Times New Roman" w:hAnsi="Times New Roman" w:cs="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eastAsia="Wingdings-Regular" w:hAnsi="Times New Roman" w:cs="Times New Roman"/>
          <w:sz w:val="24"/>
          <w:szCs w:val="24"/>
        </w:rPr>
        <w:t xml:space="preserve">                  </w:t>
      </w:r>
      <w:proofErr w:type="gramStart"/>
      <w:r w:rsidRPr="009E7815">
        <w:rPr>
          <w:rFonts w:ascii="Times New Roman" w:eastAsia="Wingdings-Regular" w:hAnsi="Times New Roman" w:cs="Times New Roman"/>
          <w:sz w:val="24"/>
          <w:szCs w:val="24"/>
        </w:rPr>
        <w:t>3.</w:t>
      </w:r>
      <w:r w:rsidRPr="009E7815">
        <w:rPr>
          <w:rFonts w:ascii="Times New Roman" w:hAnsi="Times New Roman" w:cs="Times New Roman"/>
          <w:sz w:val="24"/>
          <w:szCs w:val="24"/>
        </w:rPr>
        <w:t>When</w:t>
      </w:r>
      <w:proofErr w:type="gramEnd"/>
      <w:r w:rsidRPr="009E7815">
        <w:rPr>
          <w:rFonts w:ascii="Times New Roman" w:hAnsi="Times New Roman" w:cs="Times New Roman"/>
          <w:sz w:val="24"/>
          <w:szCs w:val="24"/>
        </w:rPr>
        <w:t xml:space="preserve">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121923" w:rsidRPr="009E7815" w:rsidRDefault="00121923" w:rsidP="00121923">
      <w:pPr>
        <w:autoSpaceDE w:val="0"/>
        <w:autoSpaceDN w:val="0"/>
        <w:adjustRightInd w:val="0"/>
        <w:jc w:val="both"/>
        <w:rPr>
          <w:rFonts w:ascii="Times New Roman" w:hAnsi="Times New Roman" w:cs="Times New Roman"/>
          <w:b/>
          <w:bCs/>
          <w:color w:val="000000" w:themeColor="text1"/>
          <w:sz w:val="24"/>
          <w:szCs w:val="24"/>
          <w:u w:val="single"/>
        </w:rPr>
      </w:pPr>
      <w:r w:rsidRPr="009E7815">
        <w:rPr>
          <w:rFonts w:ascii="Times New Roman" w:hAnsi="Times New Roman" w:cs="Times New Roman"/>
          <w:b/>
          <w:bCs/>
          <w:color w:val="000000" w:themeColor="text1"/>
          <w:sz w:val="24"/>
          <w:szCs w:val="24"/>
          <w:u w:val="single"/>
        </w:rPr>
        <w:t>OUTPUT DESIGN</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hAnsi="Times New Roman"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eastAsia="SymbolMT" w:hAnsi="Times New Roman" w:cs="Times New Roman"/>
          <w:sz w:val="24"/>
          <w:szCs w:val="24"/>
        </w:rPr>
        <w:t xml:space="preserve">                     1. </w:t>
      </w:r>
      <w:r w:rsidRPr="009E7815">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eastAsia="SymbolMT" w:hAnsi="Times New Roman" w:cs="Times New Roman"/>
          <w:sz w:val="24"/>
          <w:szCs w:val="24"/>
        </w:rPr>
        <w:t xml:space="preserve">                    </w:t>
      </w:r>
      <w:proofErr w:type="gramStart"/>
      <w:r w:rsidRPr="009E7815">
        <w:rPr>
          <w:rFonts w:ascii="Times New Roman" w:eastAsia="SymbolMT" w:hAnsi="Times New Roman" w:cs="Times New Roman"/>
          <w:sz w:val="24"/>
          <w:szCs w:val="24"/>
        </w:rPr>
        <w:t>2.</w:t>
      </w:r>
      <w:r w:rsidRPr="009E7815">
        <w:rPr>
          <w:rFonts w:ascii="Times New Roman" w:hAnsi="Times New Roman" w:cs="Times New Roman"/>
          <w:sz w:val="24"/>
          <w:szCs w:val="24"/>
        </w:rPr>
        <w:t>Select</w:t>
      </w:r>
      <w:proofErr w:type="gramEnd"/>
      <w:r w:rsidRPr="009E7815">
        <w:rPr>
          <w:rFonts w:ascii="Times New Roman" w:hAnsi="Times New Roman" w:cs="Times New Roman"/>
          <w:sz w:val="24"/>
          <w:szCs w:val="24"/>
        </w:rPr>
        <w:t xml:space="preserve"> methods for presenting information.</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eastAsia="SymbolMT" w:hAnsi="Times New Roman" w:cs="Times New Roman"/>
          <w:sz w:val="24"/>
          <w:szCs w:val="24"/>
        </w:rPr>
        <w:t xml:space="preserve">                     </w:t>
      </w:r>
      <w:proofErr w:type="gramStart"/>
      <w:r w:rsidRPr="009E7815">
        <w:rPr>
          <w:rFonts w:ascii="Times New Roman" w:eastAsia="SymbolMT" w:hAnsi="Times New Roman" w:cs="Times New Roman"/>
          <w:sz w:val="24"/>
          <w:szCs w:val="24"/>
        </w:rPr>
        <w:t>3.</w:t>
      </w:r>
      <w:r w:rsidRPr="009E7815">
        <w:rPr>
          <w:rFonts w:ascii="Times New Roman" w:hAnsi="Times New Roman" w:cs="Times New Roman"/>
          <w:sz w:val="24"/>
          <w:szCs w:val="24"/>
        </w:rPr>
        <w:t>Create</w:t>
      </w:r>
      <w:proofErr w:type="gramEnd"/>
      <w:r w:rsidRPr="009E7815">
        <w:rPr>
          <w:rFonts w:ascii="Times New Roman" w:hAnsi="Times New Roman" w:cs="Times New Roman"/>
          <w:sz w:val="24"/>
          <w:szCs w:val="24"/>
        </w:rPr>
        <w:t xml:space="preserve"> document, report, or other formats that contain information produced by the system.</w:t>
      </w:r>
    </w:p>
    <w:p w:rsidR="00121923" w:rsidRPr="009E7815" w:rsidRDefault="00121923" w:rsidP="00121923">
      <w:pPr>
        <w:autoSpaceDE w:val="0"/>
        <w:autoSpaceDN w:val="0"/>
        <w:adjustRightInd w:val="0"/>
        <w:jc w:val="both"/>
        <w:rPr>
          <w:rFonts w:ascii="Times New Roman" w:hAnsi="Times New Roman" w:cs="Times New Roman"/>
          <w:sz w:val="24"/>
          <w:szCs w:val="24"/>
        </w:rPr>
      </w:pPr>
      <w:r w:rsidRPr="009E7815">
        <w:rPr>
          <w:rFonts w:ascii="Times New Roman" w:hAnsi="Times New Roman" w:cs="Times New Roman"/>
          <w:sz w:val="24"/>
          <w:szCs w:val="24"/>
        </w:rPr>
        <w:t xml:space="preserve">                     The output form of an information system should accomplish one or more of the following objectives.</w:t>
      </w:r>
    </w:p>
    <w:p w:rsidR="00121923" w:rsidRPr="009E7815" w:rsidRDefault="00121923" w:rsidP="00121923">
      <w:pPr>
        <w:pStyle w:val="ListParagraph"/>
        <w:widowControl/>
        <w:numPr>
          <w:ilvl w:val="0"/>
          <w:numId w:val="8"/>
        </w:numPr>
        <w:adjustRightInd w:val="0"/>
        <w:jc w:val="both"/>
        <w:rPr>
          <w:sz w:val="24"/>
          <w:szCs w:val="24"/>
        </w:rPr>
      </w:pPr>
      <w:r w:rsidRPr="009E7815">
        <w:rPr>
          <w:sz w:val="24"/>
          <w:szCs w:val="24"/>
        </w:rPr>
        <w:lastRenderedPageBreak/>
        <w:t>Convey information about past activities, current status or projections of the</w:t>
      </w:r>
    </w:p>
    <w:p w:rsidR="00121923" w:rsidRPr="009E7815" w:rsidRDefault="00121923" w:rsidP="00121923">
      <w:pPr>
        <w:pStyle w:val="ListParagraph"/>
        <w:widowControl/>
        <w:numPr>
          <w:ilvl w:val="0"/>
          <w:numId w:val="8"/>
        </w:numPr>
        <w:adjustRightInd w:val="0"/>
        <w:jc w:val="both"/>
        <w:rPr>
          <w:sz w:val="24"/>
          <w:szCs w:val="24"/>
        </w:rPr>
      </w:pPr>
      <w:r w:rsidRPr="009E7815">
        <w:rPr>
          <w:sz w:val="24"/>
          <w:szCs w:val="24"/>
        </w:rPr>
        <w:t>Future.</w:t>
      </w:r>
    </w:p>
    <w:p w:rsidR="00121923" w:rsidRPr="009E7815" w:rsidRDefault="00121923" w:rsidP="00121923">
      <w:pPr>
        <w:pStyle w:val="ListParagraph"/>
        <w:widowControl/>
        <w:numPr>
          <w:ilvl w:val="0"/>
          <w:numId w:val="8"/>
        </w:numPr>
        <w:adjustRightInd w:val="0"/>
        <w:jc w:val="both"/>
        <w:rPr>
          <w:sz w:val="24"/>
          <w:szCs w:val="24"/>
        </w:rPr>
      </w:pPr>
      <w:r w:rsidRPr="009E7815">
        <w:rPr>
          <w:sz w:val="24"/>
          <w:szCs w:val="24"/>
        </w:rPr>
        <w:t>Signal important events, opportunities, problems, or warnings.</w:t>
      </w:r>
    </w:p>
    <w:p w:rsidR="00121923" w:rsidRPr="009E7815" w:rsidRDefault="00121923" w:rsidP="00121923">
      <w:pPr>
        <w:pStyle w:val="ListParagraph"/>
        <w:widowControl/>
        <w:numPr>
          <w:ilvl w:val="0"/>
          <w:numId w:val="8"/>
        </w:numPr>
        <w:adjustRightInd w:val="0"/>
        <w:jc w:val="both"/>
        <w:rPr>
          <w:sz w:val="24"/>
          <w:szCs w:val="24"/>
        </w:rPr>
      </w:pPr>
      <w:r w:rsidRPr="009E7815">
        <w:rPr>
          <w:sz w:val="24"/>
          <w:szCs w:val="24"/>
        </w:rPr>
        <w:t>Trigger an action.</w:t>
      </w:r>
    </w:p>
    <w:p w:rsidR="00121923" w:rsidRPr="009E7815" w:rsidRDefault="00121923" w:rsidP="00121923">
      <w:pPr>
        <w:pStyle w:val="ListParagraph"/>
        <w:widowControl/>
        <w:numPr>
          <w:ilvl w:val="0"/>
          <w:numId w:val="8"/>
        </w:numPr>
        <w:autoSpaceDE/>
        <w:autoSpaceDN/>
        <w:jc w:val="both"/>
        <w:rPr>
          <w:sz w:val="24"/>
          <w:szCs w:val="24"/>
        </w:rPr>
      </w:pPr>
      <w:r w:rsidRPr="009E7815">
        <w:rPr>
          <w:sz w:val="24"/>
          <w:szCs w:val="24"/>
        </w:rPr>
        <w:t>Confirm an action.</w:t>
      </w:r>
    </w:p>
    <w:p w:rsidR="00121923" w:rsidRPr="009E7815" w:rsidRDefault="00121923" w:rsidP="00453605">
      <w:pPr>
        <w:rPr>
          <w:rFonts w:ascii="Times New Roman" w:hAnsi="Times New Roman" w:cs="Times New Roman"/>
          <w:b/>
          <w:color w:val="000000" w:themeColor="text1"/>
          <w:sz w:val="44"/>
        </w:rPr>
      </w:pPr>
    </w:p>
    <w:p w:rsidR="00121923" w:rsidRPr="009E7815" w:rsidRDefault="00453605" w:rsidP="00121923">
      <w:pPr>
        <w:rPr>
          <w:rFonts w:ascii="Times New Roman" w:hAnsi="Times New Roman" w:cs="Times New Roman"/>
          <w:b/>
          <w:sz w:val="32"/>
          <w:szCs w:val="32"/>
        </w:rPr>
      </w:pPr>
      <w:r w:rsidRPr="009E7815">
        <w:rPr>
          <w:rFonts w:ascii="Times New Roman" w:hAnsi="Times New Roman" w:cs="Times New Roman"/>
          <w:b/>
          <w:color w:val="000000" w:themeColor="text1"/>
          <w:sz w:val="44"/>
        </w:rPr>
        <w:tab/>
        <w:t>4.6 Hardware Requirements</w:t>
      </w:r>
      <w:r w:rsidRPr="009E7815">
        <w:rPr>
          <w:rFonts w:ascii="Times New Roman" w:hAnsi="Times New Roman" w:cs="Times New Roman"/>
          <w:b/>
          <w:color w:val="000000" w:themeColor="text1"/>
          <w:sz w:val="44"/>
        </w:rPr>
        <w:tab/>
      </w:r>
    </w:p>
    <w:p w:rsidR="00121923" w:rsidRPr="009E7815" w:rsidRDefault="00121923" w:rsidP="00121923">
      <w:pPr>
        <w:numPr>
          <w:ilvl w:val="0"/>
          <w:numId w:val="5"/>
        </w:numPr>
        <w:spacing w:line="480" w:lineRule="auto"/>
        <w:jc w:val="both"/>
        <w:rPr>
          <w:rFonts w:ascii="Times New Roman" w:hAnsi="Times New Roman" w:cs="Times New Roman"/>
          <w:sz w:val="28"/>
          <w:szCs w:val="28"/>
          <w:lang w:val="en-GB"/>
        </w:rPr>
      </w:pPr>
      <w:r w:rsidRPr="009E7815">
        <w:rPr>
          <w:rFonts w:ascii="Times New Roman" w:hAnsi="Times New Roman" w:cs="Times New Roman"/>
          <w:b/>
          <w:sz w:val="28"/>
          <w:szCs w:val="28"/>
          <w:lang w:val="en-GB"/>
        </w:rPr>
        <w:t>System</w:t>
      </w:r>
      <w:r w:rsidRPr="009E7815">
        <w:rPr>
          <w:rFonts w:ascii="Times New Roman" w:hAnsi="Times New Roman" w:cs="Times New Roman"/>
          <w:b/>
          <w:sz w:val="28"/>
          <w:szCs w:val="28"/>
          <w:lang w:val="en-GB"/>
        </w:rPr>
        <w:tab/>
      </w:r>
      <w:r w:rsidRPr="009E7815">
        <w:rPr>
          <w:rFonts w:ascii="Times New Roman" w:hAnsi="Times New Roman" w:cs="Times New Roman"/>
          <w:b/>
          <w:sz w:val="28"/>
          <w:szCs w:val="28"/>
          <w:lang w:val="en-GB"/>
        </w:rPr>
        <w:tab/>
        <w:t xml:space="preserve">:   </w:t>
      </w:r>
      <w:r w:rsidRPr="009E7815">
        <w:rPr>
          <w:rFonts w:ascii="Times New Roman" w:hAnsi="Times New Roman" w:cs="Times New Roman"/>
          <w:sz w:val="28"/>
          <w:szCs w:val="28"/>
          <w:lang w:val="en-GB"/>
        </w:rPr>
        <w:t>Pentium IV 2.4 GHz.</w:t>
      </w:r>
    </w:p>
    <w:p w:rsidR="00121923" w:rsidRPr="009E7815" w:rsidRDefault="00121923" w:rsidP="00121923">
      <w:pPr>
        <w:numPr>
          <w:ilvl w:val="0"/>
          <w:numId w:val="5"/>
        </w:numPr>
        <w:spacing w:line="480" w:lineRule="auto"/>
        <w:jc w:val="both"/>
        <w:rPr>
          <w:rFonts w:ascii="Times New Roman" w:hAnsi="Times New Roman" w:cs="Times New Roman"/>
          <w:sz w:val="28"/>
          <w:szCs w:val="28"/>
          <w:lang w:val="en-GB"/>
        </w:rPr>
      </w:pPr>
      <w:r w:rsidRPr="009E7815">
        <w:rPr>
          <w:rFonts w:ascii="Times New Roman" w:hAnsi="Times New Roman" w:cs="Times New Roman"/>
          <w:b/>
          <w:sz w:val="28"/>
          <w:szCs w:val="28"/>
          <w:lang w:val="en-GB"/>
        </w:rPr>
        <w:t>Hard Disk</w:t>
      </w:r>
      <w:r w:rsidRPr="009E7815">
        <w:rPr>
          <w:rFonts w:ascii="Times New Roman" w:hAnsi="Times New Roman" w:cs="Times New Roman"/>
          <w:b/>
          <w:sz w:val="28"/>
          <w:szCs w:val="28"/>
          <w:lang w:val="en-GB"/>
        </w:rPr>
        <w:tab/>
        <w:t xml:space="preserve">          :   </w:t>
      </w:r>
      <w:r w:rsidRPr="009E7815">
        <w:rPr>
          <w:rFonts w:ascii="Times New Roman" w:hAnsi="Times New Roman" w:cs="Times New Roman"/>
          <w:sz w:val="28"/>
          <w:szCs w:val="28"/>
          <w:lang w:val="en-GB"/>
        </w:rPr>
        <w:t>40 GB.</w:t>
      </w:r>
    </w:p>
    <w:p w:rsidR="00121923" w:rsidRPr="009E7815" w:rsidRDefault="00121923" w:rsidP="00121923">
      <w:pPr>
        <w:numPr>
          <w:ilvl w:val="0"/>
          <w:numId w:val="5"/>
        </w:numPr>
        <w:spacing w:line="480" w:lineRule="auto"/>
        <w:jc w:val="both"/>
        <w:rPr>
          <w:rFonts w:ascii="Times New Roman" w:hAnsi="Times New Roman" w:cs="Times New Roman"/>
          <w:sz w:val="28"/>
          <w:szCs w:val="28"/>
          <w:lang w:val="en-GB"/>
        </w:rPr>
      </w:pPr>
      <w:r w:rsidRPr="009E7815">
        <w:rPr>
          <w:rFonts w:ascii="Times New Roman" w:hAnsi="Times New Roman" w:cs="Times New Roman"/>
          <w:b/>
          <w:sz w:val="28"/>
          <w:szCs w:val="28"/>
          <w:lang w:val="en-GB"/>
        </w:rPr>
        <w:t>Floppy Drive</w:t>
      </w:r>
      <w:r w:rsidRPr="009E7815">
        <w:rPr>
          <w:rFonts w:ascii="Times New Roman" w:hAnsi="Times New Roman" w:cs="Times New Roman"/>
          <w:b/>
          <w:sz w:val="28"/>
          <w:szCs w:val="28"/>
          <w:lang w:val="en-GB"/>
        </w:rPr>
        <w:tab/>
        <w:t xml:space="preserve">:   </w:t>
      </w:r>
      <w:r w:rsidRPr="009E7815">
        <w:rPr>
          <w:rFonts w:ascii="Times New Roman" w:hAnsi="Times New Roman" w:cs="Times New Roman"/>
          <w:sz w:val="28"/>
          <w:szCs w:val="28"/>
          <w:lang w:val="en-GB"/>
        </w:rPr>
        <w:t>1.44 Mb.</w:t>
      </w:r>
    </w:p>
    <w:p w:rsidR="00121923" w:rsidRPr="009E7815" w:rsidRDefault="00121923" w:rsidP="00121923">
      <w:pPr>
        <w:numPr>
          <w:ilvl w:val="0"/>
          <w:numId w:val="5"/>
        </w:numPr>
        <w:spacing w:line="480" w:lineRule="auto"/>
        <w:jc w:val="both"/>
        <w:rPr>
          <w:rFonts w:ascii="Times New Roman" w:hAnsi="Times New Roman" w:cs="Times New Roman"/>
          <w:sz w:val="28"/>
          <w:szCs w:val="28"/>
          <w:lang w:val="en-GB"/>
        </w:rPr>
      </w:pPr>
      <w:r w:rsidRPr="009E7815">
        <w:rPr>
          <w:rFonts w:ascii="Times New Roman" w:hAnsi="Times New Roman" w:cs="Times New Roman"/>
          <w:b/>
          <w:sz w:val="28"/>
          <w:szCs w:val="28"/>
          <w:lang w:val="en-GB"/>
        </w:rPr>
        <w:t>Monitor</w:t>
      </w:r>
      <w:r w:rsidRPr="009E7815">
        <w:rPr>
          <w:rFonts w:ascii="Times New Roman" w:hAnsi="Times New Roman" w:cs="Times New Roman"/>
          <w:b/>
          <w:sz w:val="28"/>
          <w:szCs w:val="28"/>
          <w:lang w:val="en-GB"/>
        </w:rPr>
        <w:tab/>
        <w:t xml:space="preserve">          </w:t>
      </w:r>
      <w:r w:rsidRPr="009E7815">
        <w:rPr>
          <w:rFonts w:ascii="Times New Roman" w:hAnsi="Times New Roman" w:cs="Times New Roman"/>
          <w:sz w:val="28"/>
          <w:szCs w:val="28"/>
          <w:lang w:val="en-GB"/>
        </w:rPr>
        <w:t>:   14’ Colour Monitor.</w:t>
      </w:r>
    </w:p>
    <w:p w:rsidR="00121923" w:rsidRPr="009E7815" w:rsidRDefault="00121923" w:rsidP="00121923">
      <w:pPr>
        <w:numPr>
          <w:ilvl w:val="0"/>
          <w:numId w:val="5"/>
        </w:numPr>
        <w:spacing w:line="480" w:lineRule="auto"/>
        <w:jc w:val="both"/>
        <w:rPr>
          <w:rFonts w:ascii="Times New Roman" w:hAnsi="Times New Roman" w:cs="Times New Roman"/>
          <w:sz w:val="28"/>
          <w:szCs w:val="28"/>
          <w:lang w:val="en-GB"/>
        </w:rPr>
      </w:pPr>
      <w:r w:rsidRPr="009E7815">
        <w:rPr>
          <w:rFonts w:ascii="Times New Roman" w:hAnsi="Times New Roman" w:cs="Times New Roman"/>
          <w:b/>
          <w:sz w:val="28"/>
          <w:szCs w:val="28"/>
          <w:lang w:val="en-GB"/>
        </w:rPr>
        <w:t>Mouse</w:t>
      </w:r>
      <w:r w:rsidRPr="009E7815">
        <w:rPr>
          <w:rFonts w:ascii="Times New Roman" w:hAnsi="Times New Roman" w:cs="Times New Roman"/>
          <w:b/>
          <w:sz w:val="28"/>
          <w:szCs w:val="28"/>
          <w:lang w:val="en-GB"/>
        </w:rPr>
        <w:tab/>
      </w:r>
      <w:r w:rsidRPr="009E7815">
        <w:rPr>
          <w:rFonts w:ascii="Times New Roman" w:hAnsi="Times New Roman" w:cs="Times New Roman"/>
          <w:b/>
          <w:sz w:val="28"/>
          <w:szCs w:val="28"/>
          <w:lang w:val="en-GB"/>
        </w:rPr>
        <w:tab/>
        <w:t xml:space="preserve">:   </w:t>
      </w:r>
      <w:r w:rsidRPr="009E7815">
        <w:rPr>
          <w:rFonts w:ascii="Times New Roman" w:hAnsi="Times New Roman" w:cs="Times New Roman"/>
          <w:sz w:val="28"/>
          <w:szCs w:val="28"/>
          <w:lang w:val="en-GB"/>
        </w:rPr>
        <w:t>Optical Mouse.</w:t>
      </w:r>
    </w:p>
    <w:p w:rsidR="00121923" w:rsidRPr="009E7815" w:rsidRDefault="00121923" w:rsidP="00121923">
      <w:pPr>
        <w:numPr>
          <w:ilvl w:val="0"/>
          <w:numId w:val="5"/>
        </w:numPr>
        <w:spacing w:line="480" w:lineRule="auto"/>
        <w:jc w:val="both"/>
        <w:rPr>
          <w:rFonts w:ascii="Times New Roman" w:hAnsi="Times New Roman" w:cs="Times New Roman"/>
          <w:b/>
          <w:sz w:val="28"/>
          <w:szCs w:val="28"/>
          <w:u w:val="single"/>
        </w:rPr>
      </w:pPr>
      <w:r w:rsidRPr="009E7815">
        <w:rPr>
          <w:rFonts w:ascii="Times New Roman" w:hAnsi="Times New Roman" w:cs="Times New Roman"/>
          <w:b/>
          <w:sz w:val="28"/>
          <w:szCs w:val="28"/>
          <w:lang w:val="en-GB"/>
        </w:rPr>
        <w:t>Ram</w:t>
      </w:r>
      <w:r w:rsidRPr="009E7815">
        <w:rPr>
          <w:rFonts w:ascii="Times New Roman" w:hAnsi="Times New Roman" w:cs="Times New Roman"/>
          <w:b/>
          <w:sz w:val="28"/>
          <w:szCs w:val="28"/>
          <w:lang w:val="en-GB"/>
        </w:rPr>
        <w:tab/>
      </w:r>
      <w:r w:rsidRPr="009E7815">
        <w:rPr>
          <w:rFonts w:ascii="Times New Roman" w:hAnsi="Times New Roman" w:cs="Times New Roman"/>
          <w:b/>
          <w:sz w:val="28"/>
          <w:szCs w:val="28"/>
          <w:lang w:val="en-GB"/>
        </w:rPr>
        <w:tab/>
        <w:t xml:space="preserve">          :   </w:t>
      </w:r>
      <w:r w:rsidRPr="009E7815">
        <w:rPr>
          <w:rFonts w:ascii="Times New Roman" w:hAnsi="Times New Roman" w:cs="Times New Roman"/>
          <w:sz w:val="28"/>
          <w:szCs w:val="28"/>
          <w:lang w:val="en-GB"/>
        </w:rPr>
        <w:t>512 Mb.</w:t>
      </w:r>
      <w:r w:rsidRPr="009E7815">
        <w:rPr>
          <w:rFonts w:ascii="Times New Roman" w:hAnsi="Times New Roman" w:cs="Times New Roman"/>
          <w:bCs/>
          <w:sz w:val="28"/>
          <w:szCs w:val="28"/>
        </w:rPr>
        <w:t xml:space="preserve"> </w:t>
      </w:r>
    </w:p>
    <w:p w:rsidR="00121923" w:rsidRPr="009E7815" w:rsidRDefault="00121923" w:rsidP="00121923">
      <w:pPr>
        <w:rPr>
          <w:rFonts w:ascii="Times New Roman" w:hAnsi="Times New Roman" w:cs="Times New Roman"/>
          <w:b/>
          <w:color w:val="000000" w:themeColor="text1"/>
          <w:sz w:val="44"/>
        </w:rPr>
      </w:pPr>
    </w:p>
    <w:p w:rsidR="00121923" w:rsidRPr="009E7815" w:rsidRDefault="00121923" w:rsidP="00121923">
      <w:pPr>
        <w:spacing w:line="480" w:lineRule="auto"/>
        <w:jc w:val="both"/>
        <w:rPr>
          <w:rFonts w:ascii="Times New Roman" w:hAnsi="Times New Roman" w:cs="Times New Roman"/>
          <w:b/>
          <w:sz w:val="28"/>
          <w:szCs w:val="28"/>
          <w:u w:val="single"/>
        </w:rPr>
      </w:pPr>
      <w:r w:rsidRPr="009E7815">
        <w:rPr>
          <w:rFonts w:ascii="Times New Roman" w:hAnsi="Times New Roman" w:cs="Times New Roman"/>
          <w:b/>
          <w:color w:val="000000" w:themeColor="text1"/>
          <w:sz w:val="44"/>
        </w:rPr>
        <w:tab/>
        <w:t>4.7 Software Requirements</w:t>
      </w:r>
    </w:p>
    <w:p w:rsidR="00121923" w:rsidRPr="009E7815" w:rsidRDefault="00121923" w:rsidP="00121923">
      <w:pPr>
        <w:numPr>
          <w:ilvl w:val="0"/>
          <w:numId w:val="6"/>
        </w:numPr>
        <w:spacing w:line="480" w:lineRule="auto"/>
        <w:jc w:val="both"/>
        <w:rPr>
          <w:rFonts w:ascii="Times New Roman" w:hAnsi="Times New Roman" w:cs="Times New Roman"/>
          <w:sz w:val="28"/>
          <w:szCs w:val="28"/>
        </w:rPr>
      </w:pPr>
      <w:r w:rsidRPr="009E7815">
        <w:rPr>
          <w:rFonts w:ascii="Times New Roman" w:hAnsi="Times New Roman" w:cs="Times New Roman"/>
          <w:b/>
          <w:sz w:val="28"/>
          <w:szCs w:val="28"/>
        </w:rPr>
        <w:t xml:space="preserve">Operating system </w:t>
      </w:r>
      <w:r w:rsidRPr="009E7815">
        <w:rPr>
          <w:rFonts w:ascii="Times New Roman" w:hAnsi="Times New Roman" w:cs="Times New Roman"/>
          <w:b/>
          <w:sz w:val="28"/>
          <w:szCs w:val="28"/>
        </w:rPr>
        <w:tab/>
        <w:t xml:space="preserve">:   </w:t>
      </w:r>
      <w:r w:rsidRPr="009E7815">
        <w:rPr>
          <w:rFonts w:ascii="Times New Roman" w:hAnsi="Times New Roman" w:cs="Times New Roman"/>
          <w:sz w:val="28"/>
          <w:szCs w:val="28"/>
        </w:rPr>
        <w:t>Windows 7 Ultimate.</w:t>
      </w:r>
    </w:p>
    <w:p w:rsidR="00121923" w:rsidRPr="009E7815" w:rsidRDefault="00121923" w:rsidP="00121923">
      <w:pPr>
        <w:numPr>
          <w:ilvl w:val="0"/>
          <w:numId w:val="6"/>
        </w:numPr>
        <w:spacing w:line="480" w:lineRule="auto"/>
        <w:jc w:val="both"/>
        <w:rPr>
          <w:rFonts w:ascii="Times New Roman" w:hAnsi="Times New Roman" w:cs="Times New Roman"/>
          <w:bCs/>
          <w:sz w:val="28"/>
          <w:szCs w:val="28"/>
        </w:rPr>
      </w:pPr>
      <w:r w:rsidRPr="009E7815">
        <w:rPr>
          <w:rFonts w:ascii="Times New Roman" w:hAnsi="Times New Roman" w:cs="Times New Roman"/>
          <w:b/>
          <w:sz w:val="28"/>
          <w:szCs w:val="28"/>
        </w:rPr>
        <w:t>Coding Language</w:t>
      </w:r>
      <w:r w:rsidRPr="009E7815">
        <w:rPr>
          <w:rFonts w:ascii="Times New Roman" w:hAnsi="Times New Roman" w:cs="Times New Roman"/>
          <w:b/>
          <w:sz w:val="28"/>
          <w:szCs w:val="28"/>
        </w:rPr>
        <w:tab/>
      </w:r>
      <w:r w:rsidRPr="009E7815">
        <w:rPr>
          <w:rFonts w:ascii="Times New Roman" w:hAnsi="Times New Roman" w:cs="Times New Roman"/>
          <w:b/>
          <w:sz w:val="28"/>
          <w:szCs w:val="28"/>
        </w:rPr>
        <w:tab/>
        <w:t xml:space="preserve">:   </w:t>
      </w:r>
      <w:r w:rsidRPr="009E7815">
        <w:rPr>
          <w:rFonts w:ascii="Times New Roman" w:hAnsi="Times New Roman" w:cs="Times New Roman"/>
          <w:sz w:val="28"/>
          <w:szCs w:val="28"/>
        </w:rPr>
        <w:t>Python.</w:t>
      </w:r>
    </w:p>
    <w:p w:rsidR="00121923" w:rsidRPr="009E7815" w:rsidRDefault="00121923" w:rsidP="009318AD">
      <w:pPr>
        <w:numPr>
          <w:ilvl w:val="0"/>
          <w:numId w:val="6"/>
        </w:numPr>
        <w:spacing w:line="480" w:lineRule="auto"/>
        <w:jc w:val="both"/>
        <w:rPr>
          <w:rFonts w:ascii="Times New Roman" w:hAnsi="Times New Roman" w:cs="Times New Roman"/>
          <w:b/>
          <w:sz w:val="28"/>
          <w:szCs w:val="28"/>
        </w:rPr>
      </w:pPr>
      <w:r w:rsidRPr="009E7815">
        <w:rPr>
          <w:rFonts w:ascii="Times New Roman" w:hAnsi="Times New Roman" w:cs="Times New Roman"/>
          <w:b/>
          <w:sz w:val="28"/>
          <w:szCs w:val="28"/>
        </w:rPr>
        <w:t>Front-End</w:t>
      </w:r>
      <w:r w:rsidRPr="009E7815">
        <w:rPr>
          <w:rFonts w:ascii="Times New Roman" w:hAnsi="Times New Roman" w:cs="Times New Roman"/>
          <w:b/>
          <w:sz w:val="28"/>
          <w:szCs w:val="28"/>
        </w:rPr>
        <w:tab/>
      </w:r>
      <w:r w:rsidRPr="009E7815">
        <w:rPr>
          <w:rFonts w:ascii="Times New Roman" w:hAnsi="Times New Roman" w:cs="Times New Roman"/>
          <w:b/>
          <w:sz w:val="28"/>
          <w:szCs w:val="28"/>
        </w:rPr>
        <w:tab/>
      </w:r>
      <w:r w:rsidRPr="009E7815">
        <w:rPr>
          <w:rFonts w:ascii="Times New Roman" w:hAnsi="Times New Roman" w:cs="Times New Roman"/>
          <w:b/>
          <w:sz w:val="28"/>
          <w:szCs w:val="28"/>
        </w:rPr>
        <w:tab/>
        <w:t xml:space="preserve">:   </w:t>
      </w:r>
      <w:r w:rsidRPr="009E7815">
        <w:rPr>
          <w:rFonts w:ascii="Times New Roman" w:hAnsi="Times New Roman" w:cs="Times New Roman"/>
          <w:sz w:val="28"/>
          <w:szCs w:val="28"/>
        </w:rPr>
        <w:t>Python.</w:t>
      </w:r>
      <w:r w:rsidR="009318AD" w:rsidRPr="009E7815">
        <w:rPr>
          <w:rFonts w:ascii="Times New Roman" w:hAnsi="Times New Roman" w:cs="Times New Roman"/>
          <w:bCs/>
          <w:sz w:val="28"/>
          <w:szCs w:val="28"/>
        </w:rPr>
        <w:t xml:space="preserve"> </w:t>
      </w:r>
    </w:p>
    <w:p w:rsidR="00121923" w:rsidRPr="009E7815" w:rsidRDefault="00121923" w:rsidP="00121923">
      <w:pPr>
        <w:spacing w:line="480" w:lineRule="auto"/>
        <w:jc w:val="both"/>
        <w:rPr>
          <w:rFonts w:ascii="Times New Roman" w:hAnsi="Times New Roman" w:cs="Times New Roman"/>
          <w:b/>
          <w:sz w:val="28"/>
          <w:szCs w:val="28"/>
        </w:rPr>
      </w:pPr>
    </w:p>
    <w:p w:rsidR="00121923" w:rsidRPr="009E7815" w:rsidRDefault="00121923" w:rsidP="00121923">
      <w:pPr>
        <w:rPr>
          <w:rFonts w:ascii="Times New Roman" w:hAnsi="Times New Roman" w:cs="Times New Roman"/>
        </w:rPr>
      </w:pPr>
    </w:p>
    <w:p w:rsidR="00BD7A31" w:rsidRPr="009E7815" w:rsidRDefault="00BD7A31">
      <w:pPr>
        <w:rPr>
          <w:rFonts w:ascii="Times New Roman" w:hAnsi="Times New Roman" w:cs="Times New Roman"/>
          <w:color w:val="000000" w:themeColor="text1"/>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E9069D" w:rsidRPr="009E7815" w:rsidRDefault="00E9069D" w:rsidP="009A2515">
      <w:pPr>
        <w:jc w:val="center"/>
        <w:rPr>
          <w:rFonts w:ascii="Times New Roman" w:hAnsi="Times New Roman" w:cs="Times New Roman"/>
          <w:b/>
          <w:color w:val="000000" w:themeColor="text1"/>
          <w:sz w:val="44"/>
        </w:rPr>
      </w:pPr>
    </w:p>
    <w:p w:rsidR="00E9069D" w:rsidRPr="009E7815" w:rsidRDefault="00E9069D" w:rsidP="009A2515">
      <w:pPr>
        <w:jc w:val="center"/>
        <w:rPr>
          <w:rFonts w:ascii="Times New Roman" w:hAnsi="Times New Roman" w:cs="Times New Roman"/>
          <w:b/>
          <w:color w:val="000000" w:themeColor="text1"/>
          <w:sz w:val="44"/>
        </w:rPr>
      </w:pPr>
    </w:p>
    <w:p w:rsidR="00E9069D" w:rsidRPr="009E7815" w:rsidRDefault="00E9069D" w:rsidP="009A2515">
      <w:pPr>
        <w:jc w:val="center"/>
        <w:rPr>
          <w:rFonts w:ascii="Times New Roman" w:hAnsi="Times New Roman" w:cs="Times New Roman"/>
          <w:b/>
          <w:color w:val="000000" w:themeColor="text1"/>
          <w:sz w:val="44"/>
        </w:rPr>
      </w:pPr>
    </w:p>
    <w:p w:rsidR="00E9069D" w:rsidRPr="009E7815" w:rsidRDefault="00E9069D"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5</w:t>
      </w:r>
    </w:p>
    <w:p w:rsidR="00EC20E3" w:rsidRPr="009E7815" w:rsidRDefault="00EC20E3" w:rsidP="009A2515">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System Design</w:t>
      </w: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9A2515" w:rsidRPr="009E7815" w:rsidRDefault="009A2515" w:rsidP="009A2515">
      <w:pPr>
        <w:jc w:val="center"/>
        <w:rPr>
          <w:rFonts w:ascii="Times New Roman" w:hAnsi="Times New Roman" w:cs="Times New Roman"/>
          <w:b/>
          <w:color w:val="000000" w:themeColor="text1"/>
          <w:sz w:val="44"/>
        </w:rPr>
      </w:pPr>
    </w:p>
    <w:p w:rsidR="00BF2D6C" w:rsidRPr="009E7815" w:rsidRDefault="00BF2D6C" w:rsidP="00BF2D6C">
      <w:pPr>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5.1 System Specifications</w:t>
      </w:r>
      <w:r w:rsidRPr="009E7815">
        <w:rPr>
          <w:rFonts w:ascii="Times New Roman" w:hAnsi="Times New Roman" w:cs="Times New Roman"/>
          <w:b/>
          <w:color w:val="000000" w:themeColor="text1"/>
          <w:sz w:val="44"/>
        </w:rPr>
        <w:tab/>
      </w:r>
      <w:r w:rsidRPr="009E7815">
        <w:rPr>
          <w:rFonts w:ascii="Times New Roman" w:hAnsi="Times New Roman" w:cs="Times New Roman"/>
          <w:b/>
          <w:color w:val="000000" w:themeColor="text1"/>
          <w:sz w:val="44"/>
        </w:rPr>
        <w:tab/>
      </w:r>
    </w:p>
    <w:p w:rsidR="00BF2D6C" w:rsidRPr="009E7815" w:rsidRDefault="00BF2D6C" w:rsidP="00BF2D6C">
      <w:pPr>
        <w:jc w:val="both"/>
        <w:rPr>
          <w:rFonts w:ascii="Times New Roman" w:hAnsi="Times New Roman" w:cs="Times New Roman"/>
          <w:b/>
          <w:color w:val="000000" w:themeColor="text1"/>
          <w:sz w:val="44"/>
        </w:rPr>
      </w:pPr>
    </w:p>
    <w:p w:rsidR="00BF2D6C" w:rsidRPr="009E7815" w:rsidRDefault="00BF2D6C" w:rsidP="00BF2D6C">
      <w:pPr>
        <w:spacing w:line="360" w:lineRule="auto"/>
        <w:rPr>
          <w:rFonts w:ascii="Times New Roman" w:eastAsia="Calibri" w:hAnsi="Times New Roman" w:cs="Times New Roman"/>
          <w:b/>
          <w:sz w:val="32"/>
          <w:u w:val="single"/>
        </w:rPr>
      </w:pPr>
      <w:r w:rsidRPr="009E7815">
        <w:rPr>
          <w:rFonts w:ascii="Times New Roman" w:eastAsia="Calibri" w:hAnsi="Times New Roman" w:cs="Times New Roman"/>
          <w:b/>
          <w:sz w:val="32"/>
          <w:u w:val="single"/>
        </w:rPr>
        <w:t>REQUIREMENT ANALYSIS</w:t>
      </w:r>
    </w:p>
    <w:p w:rsidR="00BF2D6C" w:rsidRPr="009E7815" w:rsidRDefault="00BF2D6C" w:rsidP="00BF2D6C">
      <w:p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b/>
          <w:sz w:val="32"/>
        </w:rPr>
        <w:tab/>
      </w:r>
      <w:r w:rsidRPr="009E7815">
        <w:rPr>
          <w:rFonts w:ascii="Times New Roman" w:eastAsia="Calibri" w:hAnsi="Times New Roman" w:cs="Times New Roman"/>
          <w:sz w:val="24"/>
          <w:szCs w:val="24"/>
        </w:rPr>
        <w:t xml:space="preserve">The project involved analyzing the design of few applications so as to make the application more users friendly. To do so, it was really important to keep the navigations from one screen to the other </w:t>
      </w:r>
      <w:proofErr w:type="spellStart"/>
      <w:r w:rsidRPr="009E7815">
        <w:rPr>
          <w:rFonts w:ascii="Times New Roman" w:eastAsia="Calibri" w:hAnsi="Times New Roman" w:cs="Times New Roman"/>
          <w:sz w:val="24"/>
          <w:szCs w:val="24"/>
        </w:rPr>
        <w:t>well ordered</w:t>
      </w:r>
      <w:proofErr w:type="spellEnd"/>
      <w:r w:rsidRPr="009E7815">
        <w:rPr>
          <w:rFonts w:ascii="Times New Roman" w:eastAsia="Calibri" w:hAnsi="Times New Roman" w:cs="Times New Roman"/>
          <w:sz w:val="24"/>
          <w:szCs w:val="24"/>
        </w:rPr>
        <w:t xml:space="preserve"> and at the same time reducing the amount of typing the user needs to do. In order to make the application more accessible, the browser version had to be chosen so that it is compatible with most of the Browsers. </w:t>
      </w:r>
    </w:p>
    <w:p w:rsidR="00BF2D6C" w:rsidRPr="009E7815" w:rsidRDefault="00BF2D6C" w:rsidP="00BF2D6C">
      <w:pPr>
        <w:spacing w:line="360" w:lineRule="auto"/>
        <w:jc w:val="both"/>
        <w:rPr>
          <w:rFonts w:ascii="Times New Roman" w:eastAsia="Calibri" w:hAnsi="Times New Roman" w:cs="Times New Roman"/>
          <w:sz w:val="28"/>
        </w:rPr>
      </w:pPr>
      <w:r w:rsidRPr="009E7815">
        <w:rPr>
          <w:rFonts w:ascii="Times New Roman" w:eastAsia="Calibri" w:hAnsi="Times New Roman" w:cs="Times New Roman"/>
          <w:b/>
          <w:sz w:val="28"/>
        </w:rPr>
        <w:t>REQUIREMENT SPECIFICATION</w:t>
      </w:r>
    </w:p>
    <w:p w:rsidR="00BF2D6C" w:rsidRPr="009E7815" w:rsidRDefault="00BF2D6C" w:rsidP="00BF2D6C">
      <w:pPr>
        <w:spacing w:line="360" w:lineRule="auto"/>
        <w:jc w:val="both"/>
        <w:rPr>
          <w:rFonts w:ascii="Times New Roman" w:eastAsia="Calibri" w:hAnsi="Times New Roman" w:cs="Times New Roman"/>
          <w:b/>
          <w:sz w:val="28"/>
        </w:rPr>
      </w:pPr>
      <w:r w:rsidRPr="009E7815">
        <w:rPr>
          <w:rFonts w:ascii="Times New Roman" w:eastAsia="Calibri" w:hAnsi="Times New Roman" w:cs="Times New Roman"/>
          <w:b/>
          <w:sz w:val="28"/>
        </w:rPr>
        <w:t>Functional Requirements</w:t>
      </w:r>
    </w:p>
    <w:p w:rsidR="00BF2D6C" w:rsidRPr="009E7815" w:rsidRDefault="00BF2D6C" w:rsidP="00BF2D6C">
      <w:pPr>
        <w:numPr>
          <w:ilvl w:val="0"/>
          <w:numId w:val="4"/>
        </w:numPr>
        <w:spacing w:line="360" w:lineRule="auto"/>
        <w:ind w:left="1440"/>
        <w:contextualSpacing/>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Graphical User interface with the User.</w:t>
      </w:r>
    </w:p>
    <w:p w:rsidR="00BF2D6C" w:rsidRPr="009E7815" w:rsidRDefault="00BF2D6C" w:rsidP="00BF2D6C">
      <w:pPr>
        <w:spacing w:line="360" w:lineRule="auto"/>
        <w:ind w:left="1440"/>
        <w:contextualSpacing/>
        <w:jc w:val="both"/>
        <w:rPr>
          <w:rFonts w:ascii="Times New Roman" w:eastAsia="Calibri" w:hAnsi="Times New Roman" w:cs="Times New Roman"/>
          <w:sz w:val="28"/>
        </w:rPr>
      </w:pPr>
    </w:p>
    <w:p w:rsidR="00BF2D6C" w:rsidRPr="009E7815" w:rsidRDefault="00BF2D6C" w:rsidP="00BF2D6C">
      <w:pPr>
        <w:spacing w:line="360" w:lineRule="auto"/>
        <w:jc w:val="both"/>
        <w:rPr>
          <w:rFonts w:ascii="Times New Roman" w:eastAsia="Calibri" w:hAnsi="Times New Roman" w:cs="Times New Roman"/>
          <w:b/>
          <w:sz w:val="28"/>
        </w:rPr>
      </w:pPr>
      <w:r w:rsidRPr="009E7815">
        <w:rPr>
          <w:rFonts w:ascii="Times New Roman" w:eastAsia="Calibri" w:hAnsi="Times New Roman" w:cs="Times New Roman"/>
          <w:b/>
          <w:sz w:val="28"/>
        </w:rPr>
        <w:t>Software Requirements</w:t>
      </w:r>
    </w:p>
    <w:p w:rsidR="00BF2D6C" w:rsidRPr="009E7815" w:rsidRDefault="00BF2D6C" w:rsidP="00BF2D6C">
      <w:pPr>
        <w:spacing w:line="360" w:lineRule="auto"/>
        <w:ind w:left="720"/>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For developing the application the following are the Software Requirements:</w:t>
      </w:r>
    </w:p>
    <w:p w:rsidR="00BF2D6C" w:rsidRPr="009E7815" w:rsidRDefault="00BF2D6C" w:rsidP="00BF2D6C">
      <w:pPr>
        <w:numPr>
          <w:ilvl w:val="0"/>
          <w:numId w:val="11"/>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Python</w:t>
      </w:r>
    </w:p>
    <w:p w:rsidR="00BF2D6C" w:rsidRPr="009E7815" w:rsidRDefault="00877AE7" w:rsidP="00BF2D6C">
      <w:pPr>
        <w:numPr>
          <w:ilvl w:val="0"/>
          <w:numId w:val="11"/>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Flask</w:t>
      </w:r>
    </w:p>
    <w:p w:rsidR="00BF2D6C" w:rsidRPr="009E7815" w:rsidRDefault="00BF2D6C" w:rsidP="00BF2D6C">
      <w:pPr>
        <w:spacing w:line="360" w:lineRule="auto"/>
        <w:jc w:val="both"/>
        <w:rPr>
          <w:rFonts w:ascii="Times New Roman" w:eastAsia="Calibri" w:hAnsi="Times New Roman" w:cs="Times New Roman"/>
          <w:b/>
          <w:sz w:val="28"/>
        </w:rPr>
      </w:pPr>
      <w:r w:rsidRPr="009E7815">
        <w:rPr>
          <w:rFonts w:ascii="Times New Roman" w:eastAsia="Calibri" w:hAnsi="Times New Roman" w:cs="Times New Roman"/>
          <w:b/>
          <w:sz w:val="28"/>
        </w:rPr>
        <w:t>Operating Systems supported</w:t>
      </w:r>
    </w:p>
    <w:p w:rsidR="00BF2D6C" w:rsidRPr="009E7815" w:rsidRDefault="00BF2D6C" w:rsidP="00BF2D6C">
      <w:pPr>
        <w:numPr>
          <w:ilvl w:val="0"/>
          <w:numId w:val="12"/>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Windows 7</w:t>
      </w:r>
    </w:p>
    <w:p w:rsidR="00BF2D6C" w:rsidRPr="009E7815" w:rsidRDefault="00BF2D6C" w:rsidP="00BF2D6C">
      <w:pPr>
        <w:numPr>
          <w:ilvl w:val="0"/>
          <w:numId w:val="12"/>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Windows XP</w:t>
      </w:r>
    </w:p>
    <w:p w:rsidR="00BF2D6C" w:rsidRPr="009E7815" w:rsidRDefault="00BF2D6C" w:rsidP="00BF2D6C">
      <w:pPr>
        <w:numPr>
          <w:ilvl w:val="0"/>
          <w:numId w:val="12"/>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Windows 8</w:t>
      </w:r>
    </w:p>
    <w:p w:rsidR="00BF2D6C" w:rsidRPr="009E7815" w:rsidRDefault="00BF2D6C" w:rsidP="00BF2D6C">
      <w:pPr>
        <w:spacing w:line="360" w:lineRule="auto"/>
        <w:jc w:val="both"/>
        <w:rPr>
          <w:rFonts w:ascii="Times New Roman" w:eastAsia="Calibri" w:hAnsi="Times New Roman" w:cs="Times New Roman"/>
          <w:sz w:val="24"/>
          <w:szCs w:val="24"/>
        </w:rPr>
      </w:pPr>
    </w:p>
    <w:p w:rsidR="00BF2D6C" w:rsidRPr="009E7815" w:rsidRDefault="00BF2D6C" w:rsidP="00BF2D6C">
      <w:pPr>
        <w:spacing w:line="360" w:lineRule="auto"/>
        <w:jc w:val="both"/>
        <w:rPr>
          <w:rFonts w:ascii="Times New Roman" w:eastAsia="Calibri" w:hAnsi="Times New Roman" w:cs="Times New Roman"/>
          <w:sz w:val="24"/>
          <w:szCs w:val="24"/>
        </w:rPr>
      </w:pPr>
    </w:p>
    <w:p w:rsidR="00BF2D6C" w:rsidRPr="009E7815" w:rsidRDefault="00BF2D6C" w:rsidP="00BF2D6C">
      <w:pPr>
        <w:spacing w:line="360" w:lineRule="auto"/>
        <w:jc w:val="both"/>
        <w:rPr>
          <w:rFonts w:ascii="Times New Roman" w:eastAsia="Calibri" w:hAnsi="Times New Roman" w:cs="Times New Roman"/>
          <w:b/>
          <w:sz w:val="28"/>
        </w:rPr>
      </w:pPr>
      <w:r w:rsidRPr="009E7815">
        <w:rPr>
          <w:rFonts w:ascii="Times New Roman" w:eastAsia="Calibri" w:hAnsi="Times New Roman" w:cs="Times New Roman"/>
          <w:b/>
          <w:sz w:val="28"/>
        </w:rPr>
        <w:t>Technologies and Languages used to Develop</w:t>
      </w:r>
    </w:p>
    <w:p w:rsidR="00BF2D6C" w:rsidRPr="009E7815" w:rsidRDefault="00BF2D6C" w:rsidP="00BF2D6C">
      <w:pPr>
        <w:numPr>
          <w:ilvl w:val="0"/>
          <w:numId w:val="13"/>
        </w:num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Python</w:t>
      </w:r>
    </w:p>
    <w:p w:rsidR="00BF2D6C" w:rsidRPr="009E7815" w:rsidRDefault="00BF2D6C" w:rsidP="00BF2D6C">
      <w:pPr>
        <w:spacing w:line="360" w:lineRule="auto"/>
        <w:contextualSpacing/>
        <w:jc w:val="both"/>
        <w:rPr>
          <w:rFonts w:ascii="Times New Roman" w:eastAsia="Calibri" w:hAnsi="Times New Roman" w:cs="Times New Roman"/>
          <w:sz w:val="28"/>
        </w:rPr>
      </w:pPr>
      <w:r w:rsidRPr="009E7815">
        <w:rPr>
          <w:rFonts w:ascii="Times New Roman" w:eastAsia="Calibri" w:hAnsi="Times New Roman" w:cs="Times New Roman"/>
          <w:b/>
          <w:sz w:val="28"/>
        </w:rPr>
        <w:t>Debugger and Emulator</w:t>
      </w:r>
    </w:p>
    <w:p w:rsidR="00BF2D6C" w:rsidRPr="009E7815" w:rsidRDefault="00BF2D6C" w:rsidP="00BF2D6C">
      <w:pPr>
        <w:numPr>
          <w:ilvl w:val="0"/>
          <w:numId w:val="9"/>
        </w:numPr>
        <w:spacing w:line="360" w:lineRule="auto"/>
        <w:ind w:left="1440"/>
        <w:contextualSpacing/>
        <w:jc w:val="both"/>
        <w:rPr>
          <w:rFonts w:ascii="Times New Roman" w:eastAsia="Calibri" w:hAnsi="Times New Roman" w:cs="Times New Roman"/>
          <w:sz w:val="28"/>
        </w:rPr>
      </w:pPr>
      <w:r w:rsidRPr="009E7815">
        <w:rPr>
          <w:rFonts w:ascii="Times New Roman" w:eastAsia="Calibri" w:hAnsi="Times New Roman" w:cs="Times New Roman"/>
          <w:sz w:val="24"/>
          <w:szCs w:val="24"/>
        </w:rPr>
        <w:t>Any Browser (Particularly Chrome</w:t>
      </w:r>
      <w:r w:rsidRPr="009E7815">
        <w:rPr>
          <w:rFonts w:ascii="Times New Roman" w:eastAsia="Calibri" w:hAnsi="Times New Roman" w:cs="Times New Roman"/>
          <w:sz w:val="28"/>
        </w:rPr>
        <w:t>)</w:t>
      </w:r>
    </w:p>
    <w:p w:rsidR="00BF2D6C" w:rsidRPr="009E7815" w:rsidRDefault="00BF2D6C" w:rsidP="00BF2D6C">
      <w:pPr>
        <w:spacing w:line="360" w:lineRule="auto"/>
        <w:jc w:val="both"/>
        <w:rPr>
          <w:rFonts w:ascii="Times New Roman" w:eastAsia="Calibri" w:hAnsi="Times New Roman" w:cs="Times New Roman"/>
          <w:b/>
          <w:sz w:val="28"/>
        </w:rPr>
      </w:pPr>
      <w:r w:rsidRPr="009E7815">
        <w:rPr>
          <w:rFonts w:ascii="Times New Roman" w:eastAsia="Calibri" w:hAnsi="Times New Roman" w:cs="Times New Roman"/>
          <w:b/>
          <w:sz w:val="28"/>
        </w:rPr>
        <w:t>Hardware Requirements</w:t>
      </w:r>
    </w:p>
    <w:p w:rsidR="00BF2D6C" w:rsidRPr="009E7815" w:rsidRDefault="00BF2D6C" w:rsidP="00BF2D6C">
      <w:p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For developing the application the following are the Hardware Requirements:</w:t>
      </w:r>
    </w:p>
    <w:p w:rsidR="00BF2D6C" w:rsidRPr="009E7815" w:rsidRDefault="00BF2D6C" w:rsidP="00BF2D6C">
      <w:pPr>
        <w:numPr>
          <w:ilvl w:val="0"/>
          <w:numId w:val="10"/>
        </w:numPr>
        <w:spacing w:line="360" w:lineRule="auto"/>
        <w:ind w:left="1440"/>
        <w:contextualSpacing/>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Processor: Pentium IV or higher</w:t>
      </w:r>
    </w:p>
    <w:p w:rsidR="00BF2D6C" w:rsidRPr="009E7815" w:rsidRDefault="00BF2D6C" w:rsidP="00BF2D6C">
      <w:pPr>
        <w:numPr>
          <w:ilvl w:val="0"/>
          <w:numId w:val="10"/>
        </w:numPr>
        <w:spacing w:line="360" w:lineRule="auto"/>
        <w:ind w:left="1440"/>
        <w:contextualSpacing/>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RAM: 256 MB</w:t>
      </w:r>
    </w:p>
    <w:p w:rsidR="00BF2D6C" w:rsidRPr="009E7815" w:rsidRDefault="00BF2D6C" w:rsidP="00BF2D6C">
      <w:pPr>
        <w:numPr>
          <w:ilvl w:val="0"/>
          <w:numId w:val="10"/>
        </w:numPr>
        <w:spacing w:line="360" w:lineRule="auto"/>
        <w:ind w:left="1440"/>
        <w:contextualSpacing/>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Space on Hard Disk: minimum 512MB</w:t>
      </w:r>
    </w:p>
    <w:p w:rsidR="00795ED2" w:rsidRPr="009E7815" w:rsidRDefault="00795ED2" w:rsidP="00795ED2">
      <w:pPr>
        <w:spacing w:line="360" w:lineRule="auto"/>
        <w:contextualSpacing/>
        <w:jc w:val="both"/>
        <w:rPr>
          <w:rFonts w:ascii="Times New Roman" w:eastAsia="Calibri" w:hAnsi="Times New Roman" w:cs="Times New Roman"/>
          <w:sz w:val="24"/>
          <w:szCs w:val="24"/>
        </w:rPr>
      </w:pPr>
    </w:p>
    <w:p w:rsidR="00E9069D" w:rsidRPr="009E7815" w:rsidRDefault="00BF2D6C" w:rsidP="00BF2D6C">
      <w:pPr>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5.2</w:t>
      </w:r>
      <w:r w:rsidR="00795ED2" w:rsidRPr="009E7815">
        <w:rPr>
          <w:rFonts w:ascii="Times New Roman" w:hAnsi="Times New Roman" w:cs="Times New Roman"/>
          <w:b/>
          <w:color w:val="000000" w:themeColor="text1"/>
          <w:sz w:val="44"/>
        </w:rPr>
        <w:t xml:space="preserve"> </w:t>
      </w:r>
      <w:r w:rsidR="00E9069D" w:rsidRPr="009E7815">
        <w:rPr>
          <w:rFonts w:ascii="Times New Roman" w:hAnsi="Times New Roman" w:cs="Times New Roman"/>
          <w:b/>
          <w:color w:val="000000" w:themeColor="text1"/>
          <w:sz w:val="44"/>
        </w:rPr>
        <w:t>System Architecture</w:t>
      </w:r>
    </w:p>
    <w:p w:rsidR="00BF2D6C" w:rsidRPr="009E7815" w:rsidRDefault="00926548" w:rsidP="00877AE7">
      <w:pPr>
        <w:jc w:val="center"/>
        <w:rPr>
          <w:rFonts w:ascii="Times New Roman" w:hAnsi="Times New Roman" w:cs="Times New Roman"/>
          <w:b/>
          <w:color w:val="000000" w:themeColor="text1"/>
          <w:sz w:val="44"/>
        </w:rPr>
      </w:pPr>
      <w:r w:rsidRPr="009E7815">
        <w:rPr>
          <w:rFonts w:ascii="Times New Roman" w:hAnsi="Times New Roman" w:cs="Times New Roman"/>
          <w:noProof/>
          <w:lang w:bidi="te-IN"/>
        </w:rPr>
        <w:drawing>
          <wp:inline distT="0" distB="0" distL="0" distR="0" wp14:anchorId="3C1DEC60" wp14:editId="366EBC5F">
            <wp:extent cx="4764441" cy="2847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64940" cy="2848273"/>
                    </a:xfrm>
                    <a:prstGeom prst="rect">
                      <a:avLst/>
                    </a:prstGeom>
                  </pic:spPr>
                </pic:pic>
              </a:graphicData>
            </a:graphic>
          </wp:inline>
        </w:drawing>
      </w:r>
    </w:p>
    <w:p w:rsidR="00926548" w:rsidRPr="009E7815" w:rsidRDefault="00926548" w:rsidP="00877AE7">
      <w:pPr>
        <w:jc w:val="center"/>
        <w:rPr>
          <w:rFonts w:ascii="Times New Roman" w:hAnsi="Times New Roman" w:cs="Times New Roman"/>
          <w:b/>
          <w:color w:val="000000" w:themeColor="text1"/>
          <w:sz w:val="20"/>
          <w:szCs w:val="20"/>
        </w:rPr>
      </w:pPr>
      <w:r w:rsidRPr="009E7815">
        <w:rPr>
          <w:rFonts w:ascii="Times New Roman" w:hAnsi="Times New Roman" w:cs="Times New Roman"/>
          <w:sz w:val="20"/>
          <w:szCs w:val="20"/>
        </w:rPr>
        <w:t>Fig.1. Block diagram of proposed vehicle detection, counting and classification system.</w:t>
      </w:r>
    </w:p>
    <w:p w:rsidR="00926548" w:rsidRPr="009E7815" w:rsidRDefault="00926548" w:rsidP="00877AE7">
      <w:pPr>
        <w:jc w:val="center"/>
        <w:rPr>
          <w:rFonts w:ascii="Times New Roman" w:hAnsi="Times New Roman" w:cs="Times New Roman"/>
          <w:b/>
          <w:color w:val="000000" w:themeColor="text1"/>
          <w:sz w:val="44"/>
        </w:rPr>
      </w:pPr>
    </w:p>
    <w:p w:rsidR="00926548" w:rsidRPr="009E7815" w:rsidRDefault="00926548" w:rsidP="00877AE7">
      <w:pPr>
        <w:jc w:val="center"/>
        <w:rPr>
          <w:rFonts w:ascii="Times New Roman" w:hAnsi="Times New Roman" w:cs="Times New Roman"/>
          <w:b/>
          <w:color w:val="000000" w:themeColor="text1"/>
          <w:sz w:val="44"/>
        </w:rPr>
      </w:pPr>
    </w:p>
    <w:p w:rsidR="00BF2D6C" w:rsidRPr="009E7815" w:rsidRDefault="00BF2D6C" w:rsidP="00BF2D6C">
      <w:pPr>
        <w:jc w:val="both"/>
        <w:rPr>
          <w:rFonts w:ascii="Times New Roman" w:hAnsi="Times New Roman" w:cs="Times New Roman"/>
          <w:b/>
          <w:color w:val="000000" w:themeColor="text1"/>
          <w:sz w:val="44"/>
        </w:rPr>
      </w:pPr>
    </w:p>
    <w:p w:rsidR="009318AD" w:rsidRPr="009E7815" w:rsidRDefault="00BF2D6C" w:rsidP="003D6620">
      <w:pPr>
        <w:jc w:val="both"/>
        <w:rPr>
          <w:rFonts w:ascii="Times New Roman" w:hAnsi="Times New Roman" w:cs="Times New Roman"/>
          <w:color w:val="000000" w:themeColor="text1"/>
          <w:sz w:val="24"/>
          <w:szCs w:val="24"/>
        </w:rPr>
      </w:pPr>
      <w:r w:rsidRPr="009E7815">
        <w:rPr>
          <w:rFonts w:ascii="Times New Roman" w:hAnsi="Times New Roman" w:cs="Times New Roman"/>
          <w:b/>
          <w:color w:val="000000" w:themeColor="text1"/>
          <w:sz w:val="44"/>
        </w:rPr>
        <w:tab/>
      </w:r>
    </w:p>
    <w:p w:rsidR="009318AD" w:rsidRPr="009E7815" w:rsidRDefault="009318AD" w:rsidP="009318AD">
      <w:pPr>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r>
    </w:p>
    <w:p w:rsidR="009318AD" w:rsidRPr="009E7815" w:rsidRDefault="009318AD" w:rsidP="009318AD">
      <w:pPr>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  UML Diagrams </w:t>
      </w:r>
      <w:r w:rsidRPr="009E7815">
        <w:rPr>
          <w:rFonts w:ascii="Times New Roman" w:hAnsi="Times New Roman" w:cs="Times New Roman"/>
          <w:b/>
          <w:color w:val="000000" w:themeColor="text1"/>
          <w:sz w:val="44"/>
        </w:rPr>
        <w:tab/>
      </w:r>
      <w:r w:rsidRPr="009E7815">
        <w:rPr>
          <w:rFonts w:ascii="Times New Roman" w:hAnsi="Times New Roman" w:cs="Times New Roman"/>
          <w:b/>
          <w:color w:val="000000" w:themeColor="text1"/>
          <w:sz w:val="44"/>
        </w:rPr>
        <w:tab/>
      </w:r>
    </w:p>
    <w:p w:rsidR="009318AD" w:rsidRPr="009E7815" w:rsidRDefault="009318AD" w:rsidP="009318AD">
      <w:pPr>
        <w:pStyle w:val="ListParagraph"/>
        <w:spacing w:line="360" w:lineRule="auto"/>
        <w:ind w:left="0" w:firstLine="720"/>
        <w:jc w:val="both"/>
        <w:rPr>
          <w:color w:val="000000"/>
          <w:sz w:val="24"/>
          <w:szCs w:val="24"/>
        </w:rPr>
      </w:pPr>
      <w:r w:rsidRPr="009E7815">
        <w:rPr>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9318AD" w:rsidRPr="009E7815" w:rsidRDefault="009318AD" w:rsidP="009318AD">
      <w:pPr>
        <w:pStyle w:val="ListParagraph"/>
        <w:spacing w:line="360" w:lineRule="auto"/>
        <w:ind w:left="0" w:firstLine="720"/>
        <w:jc w:val="both"/>
        <w:rPr>
          <w:color w:val="000000"/>
          <w:sz w:val="24"/>
          <w:szCs w:val="24"/>
        </w:rPr>
      </w:pPr>
      <w:r w:rsidRPr="009E7815">
        <w:rPr>
          <w:color w:val="000000"/>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9318AD" w:rsidRPr="009E7815" w:rsidRDefault="009318AD" w:rsidP="009318AD">
      <w:pPr>
        <w:pStyle w:val="ListParagraph"/>
        <w:spacing w:line="360" w:lineRule="auto"/>
        <w:ind w:left="0"/>
        <w:jc w:val="both"/>
        <w:rPr>
          <w:color w:val="000000"/>
          <w:sz w:val="24"/>
          <w:szCs w:val="24"/>
        </w:rPr>
      </w:pPr>
      <w:r w:rsidRPr="009E7815">
        <w:rPr>
          <w:color w:val="000000"/>
          <w:sz w:val="24"/>
          <w:szCs w:val="24"/>
        </w:rPr>
        <w:tab/>
        <w:t xml:space="preserve">The Unified Modeling Language is a standard language for specifying, Visualization, Constructing and documenting the artifacts of software system, as well as for business modeling and other non-software systems. </w:t>
      </w:r>
    </w:p>
    <w:p w:rsidR="009318AD" w:rsidRPr="009E7815" w:rsidRDefault="009318AD" w:rsidP="009318AD">
      <w:pPr>
        <w:pStyle w:val="ListParagraph"/>
        <w:spacing w:line="360" w:lineRule="auto"/>
        <w:ind w:left="0" w:firstLine="720"/>
        <w:jc w:val="both"/>
        <w:rPr>
          <w:color w:val="000000"/>
          <w:sz w:val="24"/>
          <w:szCs w:val="24"/>
        </w:rPr>
      </w:pPr>
      <w:r w:rsidRPr="009E7815">
        <w:rPr>
          <w:color w:val="000000"/>
          <w:sz w:val="24"/>
          <w:szCs w:val="24"/>
        </w:rPr>
        <w:t>The UML represents a collection of best engineering practices that have proven successful in the modeling of large and complex systems.</w:t>
      </w:r>
    </w:p>
    <w:p w:rsidR="009318AD" w:rsidRPr="009E7815" w:rsidRDefault="009318AD" w:rsidP="009318AD">
      <w:pPr>
        <w:pStyle w:val="ListParagraph"/>
        <w:spacing w:line="360" w:lineRule="auto"/>
        <w:ind w:left="0" w:firstLine="720"/>
        <w:jc w:val="both"/>
        <w:rPr>
          <w:color w:val="000000"/>
          <w:sz w:val="24"/>
          <w:szCs w:val="24"/>
        </w:rPr>
      </w:pPr>
      <w:r w:rsidRPr="009E7815">
        <w:rPr>
          <w:color w:val="000000"/>
          <w:sz w:val="24"/>
          <w:szCs w:val="24"/>
        </w:rPr>
        <w:t xml:space="preserve"> The UML is a very important part of developing objects oriented software and the software development process. The UML uses mostly graphical notations to express the design of software projects.</w:t>
      </w:r>
    </w:p>
    <w:p w:rsidR="009318AD" w:rsidRPr="009E7815" w:rsidRDefault="009318AD" w:rsidP="009318AD">
      <w:pPr>
        <w:pStyle w:val="ListParagraph"/>
        <w:spacing w:line="360" w:lineRule="auto"/>
        <w:ind w:left="0" w:firstLine="720"/>
        <w:jc w:val="both"/>
        <w:rPr>
          <w:color w:val="000000"/>
          <w:sz w:val="24"/>
          <w:szCs w:val="24"/>
        </w:rPr>
      </w:pPr>
    </w:p>
    <w:p w:rsidR="009318AD" w:rsidRPr="009E7815" w:rsidRDefault="009318AD" w:rsidP="009318AD">
      <w:pPr>
        <w:pStyle w:val="ListParagraph"/>
        <w:spacing w:line="360" w:lineRule="auto"/>
        <w:ind w:left="0"/>
        <w:jc w:val="both"/>
        <w:rPr>
          <w:b/>
          <w:sz w:val="24"/>
          <w:szCs w:val="24"/>
        </w:rPr>
      </w:pPr>
      <w:r w:rsidRPr="009E7815">
        <w:rPr>
          <w:b/>
          <w:sz w:val="24"/>
          <w:szCs w:val="24"/>
        </w:rPr>
        <w:t>GOALS:</w:t>
      </w:r>
    </w:p>
    <w:p w:rsidR="009318AD" w:rsidRPr="009E7815" w:rsidRDefault="009318AD" w:rsidP="009318AD">
      <w:pPr>
        <w:pStyle w:val="ListParagraph"/>
        <w:spacing w:line="360" w:lineRule="auto"/>
        <w:ind w:left="0"/>
        <w:jc w:val="both"/>
        <w:rPr>
          <w:sz w:val="24"/>
          <w:szCs w:val="24"/>
        </w:rPr>
      </w:pPr>
      <w:r w:rsidRPr="009E7815">
        <w:rPr>
          <w:sz w:val="24"/>
          <w:szCs w:val="24"/>
        </w:rPr>
        <w:tab/>
        <w:t>The Primary goals in the design of the UML are as follows:</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t>Provide users a ready-to-use, expressive visual modeling Language so that they can develop and exchange meaningful models.</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t>Provide extendibility and specialization mechanisms to extend the core concepts.</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t>Be independent of particular programming languages and development process.</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lastRenderedPageBreak/>
        <w:t>Provide a formal basis for understanding the modeling language.</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t>Encourage the growth of OO tools market.</w:t>
      </w:r>
    </w:p>
    <w:p w:rsidR="009318AD" w:rsidRPr="009E7815" w:rsidRDefault="009318AD" w:rsidP="009318AD">
      <w:pPr>
        <w:pStyle w:val="ListParagraph"/>
        <w:widowControl/>
        <w:numPr>
          <w:ilvl w:val="0"/>
          <w:numId w:val="15"/>
        </w:numPr>
        <w:autoSpaceDE/>
        <w:autoSpaceDN/>
        <w:spacing w:line="360" w:lineRule="auto"/>
        <w:contextualSpacing/>
        <w:jc w:val="both"/>
        <w:rPr>
          <w:sz w:val="24"/>
          <w:szCs w:val="24"/>
        </w:rPr>
      </w:pPr>
      <w:r w:rsidRPr="009E7815">
        <w:rPr>
          <w:sz w:val="24"/>
          <w:szCs w:val="24"/>
        </w:rPr>
        <w:t>Support higher level development concepts such as collaborations, frameworks, patterns and components.</w:t>
      </w:r>
    </w:p>
    <w:p w:rsidR="009318AD" w:rsidRPr="009E7815" w:rsidRDefault="009318AD" w:rsidP="009318AD">
      <w:pPr>
        <w:pStyle w:val="BodyTextIndent"/>
        <w:autoSpaceDE w:val="0"/>
        <w:autoSpaceDN w:val="0"/>
        <w:adjustRightInd w:val="0"/>
        <w:spacing w:after="0" w:line="360" w:lineRule="auto"/>
        <w:rPr>
          <w:rFonts w:ascii="Times New Roman" w:eastAsia="Times New Roman" w:hAnsi="Times New Roman" w:cs="Times New Roman"/>
          <w:sz w:val="24"/>
          <w:szCs w:val="24"/>
        </w:rPr>
      </w:pPr>
      <w:r w:rsidRPr="009E7815">
        <w:rPr>
          <w:rFonts w:ascii="Times New Roman" w:eastAsia="Times New Roman" w:hAnsi="Times New Roman" w:cs="Times New Roman"/>
          <w:sz w:val="24"/>
          <w:szCs w:val="24"/>
        </w:rPr>
        <w:t>7.   Integrate best practices.</w:t>
      </w:r>
    </w:p>
    <w:p w:rsidR="009318AD" w:rsidRPr="009E7815" w:rsidRDefault="009318AD" w:rsidP="009318AD">
      <w:pPr>
        <w:tabs>
          <w:tab w:val="left" w:pos="3023"/>
        </w:tabs>
        <w:rPr>
          <w:rFonts w:ascii="Times New Roman" w:hAnsi="Times New Roman" w:cs="Times New Roman"/>
          <w:b/>
          <w:sz w:val="28"/>
          <w:szCs w:val="28"/>
        </w:rPr>
      </w:pPr>
    </w:p>
    <w:p w:rsidR="009318AD" w:rsidRPr="009E7815" w:rsidRDefault="009318AD" w:rsidP="009318AD">
      <w:pPr>
        <w:tabs>
          <w:tab w:val="left" w:pos="3023"/>
        </w:tabs>
        <w:rPr>
          <w:rFonts w:ascii="Times New Roman" w:hAnsi="Times New Roman" w:cs="Times New Roman"/>
          <w:b/>
          <w:sz w:val="28"/>
          <w:szCs w:val="28"/>
        </w:rPr>
      </w:pPr>
    </w:p>
    <w:p w:rsidR="009318AD" w:rsidRPr="009E7815" w:rsidRDefault="009318AD" w:rsidP="009318AD">
      <w:pPr>
        <w:tabs>
          <w:tab w:val="left" w:pos="3023"/>
        </w:tabs>
        <w:rPr>
          <w:rFonts w:ascii="Times New Roman" w:hAnsi="Times New Roman" w:cs="Times New Roman"/>
          <w:b/>
          <w:sz w:val="24"/>
          <w:szCs w:val="24"/>
        </w:rPr>
      </w:pPr>
      <w:r w:rsidRPr="009E7815">
        <w:rPr>
          <w:rFonts w:ascii="Times New Roman" w:hAnsi="Times New Roman" w:cs="Times New Roman"/>
          <w:b/>
          <w:sz w:val="24"/>
          <w:szCs w:val="24"/>
        </w:rPr>
        <w:t>CLASS DIAGRAM</w:t>
      </w:r>
    </w:p>
    <w:p w:rsidR="009318AD" w:rsidRPr="009E7815" w:rsidRDefault="009318AD" w:rsidP="009318AD">
      <w:pPr>
        <w:jc w:val="both"/>
        <w:rPr>
          <w:rFonts w:ascii="Times New Roman" w:eastAsia="Times New Roman" w:hAnsi="Times New Roman" w:cs="Times New Roman"/>
          <w:sz w:val="24"/>
          <w:szCs w:val="24"/>
        </w:rPr>
      </w:pPr>
      <w:r w:rsidRPr="009E7815">
        <w:rPr>
          <w:rFonts w:ascii="Times New Roman" w:hAnsi="Times New Roman" w:cs="Times New Roman"/>
          <w:color w:val="000000" w:themeColor="text1"/>
        </w:rPr>
        <w:t xml:space="preserve">                       </w:t>
      </w:r>
      <w:r w:rsidRPr="009E7815">
        <w:rPr>
          <w:rFonts w:ascii="Times New Roman" w:eastAsia="Times New Roman" w:hAnsi="Times New Roman" w:cs="Times New Roman"/>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9318AD" w:rsidRPr="009E7815" w:rsidRDefault="00926548" w:rsidP="00C3739A">
      <w:pPr>
        <w:jc w:val="center"/>
        <w:rPr>
          <w:rFonts w:ascii="Times New Roman" w:hAnsi="Times New Roman" w:cs="Times New Roman"/>
          <w:b/>
          <w:color w:val="000000" w:themeColor="text1"/>
          <w:sz w:val="44"/>
        </w:rPr>
      </w:pPr>
      <w:r w:rsidRPr="009E7815">
        <w:rPr>
          <w:rFonts w:ascii="Times New Roman" w:hAnsi="Times New Roman" w:cs="Times New Roman"/>
          <w:b/>
          <w:noProof/>
          <w:color w:val="000000" w:themeColor="text1"/>
          <w:sz w:val="44"/>
          <w:lang w:bidi="te-IN"/>
        </w:rPr>
        <w:drawing>
          <wp:inline distT="0" distB="0" distL="0" distR="0">
            <wp:extent cx="3705225" cy="3676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5225" cy="3676650"/>
                    </a:xfrm>
                    <a:prstGeom prst="rect">
                      <a:avLst/>
                    </a:prstGeom>
                    <a:noFill/>
                    <a:ln>
                      <a:noFill/>
                    </a:ln>
                  </pic:spPr>
                </pic:pic>
              </a:graphicData>
            </a:graphic>
          </wp:inline>
        </w:drawing>
      </w: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b/>
        </w:rPr>
      </w:pP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b/>
          <w:sz w:val="24"/>
          <w:szCs w:val="24"/>
        </w:rPr>
      </w:pPr>
      <w:r w:rsidRPr="009E7815">
        <w:rPr>
          <w:rFonts w:ascii="Times New Roman" w:hAnsi="Times New Roman" w:cs="Times New Roman"/>
          <w:b/>
          <w:sz w:val="24"/>
          <w:szCs w:val="24"/>
        </w:rPr>
        <w:t>USE CASE   DIAGRAM</w:t>
      </w:r>
    </w:p>
    <w:p w:rsidR="009318AD" w:rsidRPr="009E7815" w:rsidRDefault="009318AD" w:rsidP="009318AD">
      <w:pPr>
        <w:pStyle w:val="Standard"/>
        <w:spacing w:line="360" w:lineRule="auto"/>
        <w:jc w:val="both"/>
        <w:rPr>
          <w:rFonts w:ascii="Times New Roman" w:hAnsi="Times New Roman" w:cs="Times New Roman"/>
          <w:noProof/>
        </w:rPr>
      </w:pPr>
      <w:r w:rsidRPr="009E7815">
        <w:rPr>
          <w:rFonts w:ascii="Times New Roman" w:hAnsi="Times New Roman" w:cs="Times New Roman"/>
          <w:color w:val="000000" w:themeColor="text1"/>
        </w:rPr>
        <w:t xml:space="preserve">                              A use case diagram in the Unified Modeling Language (UML) is a type of behavioral diagram defined by and created from a Use-case analysis. Its purpose is to present a </w:t>
      </w:r>
      <w:r w:rsidRPr="009E7815">
        <w:rPr>
          <w:rFonts w:ascii="Times New Roman" w:hAnsi="Times New Roman" w:cs="Times New Roman"/>
          <w:color w:val="000000" w:themeColor="text1"/>
        </w:rPr>
        <w:lastRenderedPageBreak/>
        <w:t>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Pr="009E7815">
        <w:rPr>
          <w:rFonts w:ascii="Times New Roman" w:hAnsi="Times New Roman" w:cs="Times New Roman"/>
          <w:noProof/>
        </w:rPr>
        <w:t xml:space="preserve"> </w:t>
      </w:r>
    </w:p>
    <w:p w:rsidR="009318AD" w:rsidRPr="009E7815" w:rsidRDefault="009318AD" w:rsidP="009318AD">
      <w:pPr>
        <w:pStyle w:val="Standard"/>
        <w:spacing w:line="360" w:lineRule="auto"/>
        <w:jc w:val="both"/>
        <w:rPr>
          <w:rFonts w:ascii="Times New Roman" w:hAnsi="Times New Roman" w:cs="Times New Roman"/>
          <w:noProof/>
        </w:rPr>
      </w:pPr>
    </w:p>
    <w:p w:rsidR="009318AD" w:rsidRPr="009E7815" w:rsidRDefault="009318AD" w:rsidP="009318AD">
      <w:pPr>
        <w:pStyle w:val="Standard"/>
        <w:spacing w:line="360" w:lineRule="auto"/>
        <w:jc w:val="both"/>
        <w:rPr>
          <w:rFonts w:ascii="Times New Roman" w:hAnsi="Times New Roman" w:cs="Times New Roman"/>
          <w:color w:val="000000" w:themeColor="text1"/>
        </w:rPr>
      </w:pPr>
    </w:p>
    <w:p w:rsidR="009318AD" w:rsidRPr="009E7815" w:rsidRDefault="000326A5" w:rsidP="009318AD">
      <w:pPr>
        <w:pStyle w:val="BodyTextIndent"/>
        <w:autoSpaceDE w:val="0"/>
        <w:autoSpaceDN w:val="0"/>
        <w:adjustRightInd w:val="0"/>
        <w:spacing w:after="0" w:line="360" w:lineRule="auto"/>
        <w:rPr>
          <w:rFonts w:ascii="Times New Roman" w:hAnsi="Times New Roman" w:cs="Times New Roman"/>
          <w:b/>
        </w:rPr>
      </w:pPr>
      <w:r w:rsidRPr="009E7815">
        <w:rPr>
          <w:rFonts w:ascii="Times New Roman" w:hAnsi="Times New Roman" w:cs="Times New Roman"/>
          <w:b/>
          <w:noProof/>
          <w:lang w:bidi="te-IN"/>
        </w:rPr>
        <w:drawing>
          <wp:inline distT="0" distB="0" distL="0" distR="0">
            <wp:extent cx="5577840" cy="4389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7840" cy="4389120"/>
                    </a:xfrm>
                    <a:prstGeom prst="rect">
                      <a:avLst/>
                    </a:prstGeom>
                    <a:noFill/>
                    <a:ln>
                      <a:noFill/>
                    </a:ln>
                  </pic:spPr>
                </pic:pic>
              </a:graphicData>
            </a:graphic>
          </wp:inline>
        </w:drawing>
      </w: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b/>
        </w:rPr>
      </w:pP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b/>
          <w:sz w:val="24"/>
          <w:szCs w:val="24"/>
        </w:rPr>
      </w:pPr>
      <w:r w:rsidRPr="009E7815">
        <w:rPr>
          <w:rFonts w:ascii="Times New Roman" w:hAnsi="Times New Roman" w:cs="Times New Roman"/>
          <w:b/>
          <w:sz w:val="24"/>
          <w:szCs w:val="24"/>
        </w:rPr>
        <w:t>SEQUENCE DIAGRAM</w:t>
      </w:r>
    </w:p>
    <w:p w:rsidR="009318AD" w:rsidRPr="009E7815" w:rsidRDefault="009318AD" w:rsidP="009318AD">
      <w:pPr>
        <w:spacing w:line="360" w:lineRule="auto"/>
        <w:jc w:val="both"/>
        <w:rPr>
          <w:rFonts w:ascii="Times New Roman" w:hAnsi="Times New Roman" w:cs="Times New Roman"/>
          <w:color w:val="000000" w:themeColor="text1"/>
        </w:rPr>
      </w:pPr>
      <w:r w:rsidRPr="009E7815">
        <w:rPr>
          <w:rFonts w:ascii="Times New Roman" w:hAnsi="Times New Roman" w:cs="Times New Roman"/>
          <w:color w:val="000000" w:themeColor="text1"/>
          <w:sz w:val="24"/>
          <w:szCs w:val="24"/>
        </w:rPr>
        <w:t xml:space="preserve">                  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r w:rsidRPr="009E7815">
        <w:rPr>
          <w:rFonts w:ascii="Times New Roman" w:hAnsi="Times New Roman" w:cs="Times New Roman"/>
          <w:color w:val="000000" w:themeColor="text1"/>
        </w:rPr>
        <w:t>.</w:t>
      </w:r>
    </w:p>
    <w:p w:rsidR="009318AD" w:rsidRPr="009E7815" w:rsidRDefault="001228A8" w:rsidP="009318AD">
      <w:pPr>
        <w:pStyle w:val="BodyTextIndent"/>
        <w:autoSpaceDE w:val="0"/>
        <w:autoSpaceDN w:val="0"/>
        <w:adjustRightInd w:val="0"/>
        <w:spacing w:after="0" w:line="360" w:lineRule="auto"/>
        <w:rPr>
          <w:rFonts w:ascii="Times New Roman" w:hAnsi="Times New Roman" w:cs="Times New Roman"/>
        </w:rPr>
      </w:pPr>
      <w:r w:rsidRPr="009E7815">
        <w:rPr>
          <w:rFonts w:ascii="Times New Roman" w:hAnsi="Times New Roman" w:cs="Times New Roman"/>
          <w:noProof/>
          <w:lang w:bidi="te-IN"/>
        </w:rPr>
        <w:lastRenderedPageBreak/>
        <w:drawing>
          <wp:inline distT="0" distB="0" distL="0" distR="0">
            <wp:extent cx="5943600" cy="1495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rsidR="009318AD" w:rsidRPr="009E7815" w:rsidRDefault="009318AD" w:rsidP="009318AD">
      <w:pPr>
        <w:pStyle w:val="BodyTextIndent"/>
        <w:tabs>
          <w:tab w:val="left" w:pos="615"/>
          <w:tab w:val="center" w:pos="4980"/>
        </w:tabs>
        <w:autoSpaceDE w:val="0"/>
        <w:autoSpaceDN w:val="0"/>
        <w:adjustRightInd w:val="0"/>
        <w:spacing w:after="0" w:line="360" w:lineRule="auto"/>
        <w:rPr>
          <w:rFonts w:ascii="Times New Roman" w:hAnsi="Times New Roman" w:cs="Times New Roman"/>
          <w:b/>
          <w:sz w:val="24"/>
          <w:szCs w:val="24"/>
        </w:rPr>
      </w:pPr>
      <w:r w:rsidRPr="009E7815">
        <w:rPr>
          <w:rFonts w:ascii="Times New Roman" w:hAnsi="Times New Roman" w:cs="Times New Roman"/>
          <w:b/>
          <w:sz w:val="24"/>
          <w:szCs w:val="24"/>
        </w:rPr>
        <w:tab/>
        <w:t>Activity diagrams</w:t>
      </w:r>
      <w:r w:rsidRPr="009E7815">
        <w:rPr>
          <w:rFonts w:ascii="Times New Roman" w:hAnsi="Times New Roman" w:cs="Times New Roman"/>
          <w:b/>
          <w:sz w:val="24"/>
          <w:szCs w:val="24"/>
        </w:rPr>
        <w:tab/>
      </w:r>
      <w:r w:rsidRPr="009E7815">
        <w:rPr>
          <w:rFonts w:ascii="Times New Roman" w:hAnsi="Times New Roman" w:cs="Times New Roman"/>
          <w:b/>
          <w:sz w:val="24"/>
          <w:szCs w:val="24"/>
        </w:rPr>
        <w:tab/>
      </w:r>
    </w:p>
    <w:p w:rsidR="009318AD" w:rsidRPr="009E7815" w:rsidRDefault="009318AD" w:rsidP="009318AD">
      <w:pPr>
        <w:pStyle w:val="BodyTextIndent"/>
        <w:autoSpaceDE w:val="0"/>
        <w:autoSpaceDN w:val="0"/>
        <w:adjustRightInd w:val="0"/>
        <w:spacing w:after="0"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Activity diagrams are graphical representations of workflows of stepwise activities and </w:t>
      </w:r>
      <w:proofErr w:type="gramStart"/>
      <w:r w:rsidRPr="009E7815">
        <w:rPr>
          <w:rFonts w:ascii="Times New Roman" w:hAnsi="Times New Roman" w:cs="Times New Roman"/>
          <w:sz w:val="24"/>
          <w:szCs w:val="24"/>
        </w:rPr>
        <w:t>actions[</w:t>
      </w:r>
      <w:proofErr w:type="gramEnd"/>
      <w:r w:rsidRPr="009E7815">
        <w:rPr>
          <w:rFonts w:ascii="Times New Roman" w:hAnsi="Times New Roman" w:cs="Times New Roman"/>
          <w:sz w:val="24"/>
          <w:szCs w:val="24"/>
        </w:rPr>
        <w:t>1] with support for choice, iteration and concurrency. In the Unified Modeling Language, activity diagrams are intended to model both computational and organizational processes (i.e., workflows), as well as the data flows intersecting with the related activities.[2][3] Although activity diagrams primarily show the overall flow of control, they can also include elements showing the flow of data between activities through one or more data stores.[citation needed]Activity diagrams are graphical representations of workflows of stepwise activities and actions[</w:t>
      </w:r>
    </w:p>
    <w:p w:rsidR="009318AD" w:rsidRPr="009E7815" w:rsidRDefault="009318AD" w:rsidP="009318AD">
      <w:pPr>
        <w:pStyle w:val="BodyTextIndent"/>
        <w:autoSpaceDE w:val="0"/>
        <w:autoSpaceDN w:val="0"/>
        <w:adjustRightInd w:val="0"/>
        <w:spacing w:after="0"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1] </w:t>
      </w:r>
      <w:proofErr w:type="gramStart"/>
      <w:r w:rsidRPr="009E7815">
        <w:rPr>
          <w:rFonts w:ascii="Times New Roman" w:hAnsi="Times New Roman" w:cs="Times New Roman"/>
          <w:sz w:val="24"/>
          <w:szCs w:val="24"/>
        </w:rPr>
        <w:t>with</w:t>
      </w:r>
      <w:proofErr w:type="gramEnd"/>
      <w:r w:rsidRPr="009E7815">
        <w:rPr>
          <w:rFonts w:ascii="Times New Roman" w:hAnsi="Times New Roman" w:cs="Times New Roman"/>
          <w:sz w:val="24"/>
          <w:szCs w:val="24"/>
        </w:rPr>
        <w:t xml:space="preserve"> support for choice, iteration and concurrency. In the Unified Modeling Language, activity diagrams are intended to model both computational and organizational processes (i.e., workflows), as well as the data flows intersecting with the related activities</w:t>
      </w:r>
      <w:proofErr w:type="gramStart"/>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2][3] Although activity diagrams primarily show the overall flow of control, they can also include elements showing the flow of data between activities through one or more data stores.[citation needed]</w:t>
      </w:r>
    </w:p>
    <w:p w:rsidR="009318AD" w:rsidRPr="009E7815" w:rsidRDefault="009318AD" w:rsidP="009318AD">
      <w:pPr>
        <w:pStyle w:val="BodyTextIndent"/>
        <w:autoSpaceDE w:val="0"/>
        <w:autoSpaceDN w:val="0"/>
        <w:adjustRightInd w:val="0"/>
        <w:spacing w:after="0" w:line="360" w:lineRule="auto"/>
        <w:jc w:val="center"/>
        <w:rPr>
          <w:rFonts w:ascii="Times New Roman" w:hAnsi="Times New Roman" w:cs="Times New Roman"/>
          <w:sz w:val="24"/>
          <w:szCs w:val="24"/>
        </w:rPr>
      </w:pPr>
    </w:p>
    <w:p w:rsidR="009318AD" w:rsidRPr="009E7815" w:rsidRDefault="009318AD" w:rsidP="009318AD">
      <w:pPr>
        <w:pStyle w:val="BodyTextIndent"/>
        <w:autoSpaceDE w:val="0"/>
        <w:autoSpaceDN w:val="0"/>
        <w:adjustRightInd w:val="0"/>
        <w:spacing w:after="0" w:line="360" w:lineRule="auto"/>
        <w:jc w:val="center"/>
        <w:rPr>
          <w:rFonts w:ascii="Times New Roman" w:hAnsi="Times New Roman" w:cs="Times New Roman"/>
          <w:sz w:val="24"/>
          <w:szCs w:val="24"/>
        </w:rPr>
      </w:pPr>
      <w:r w:rsidRPr="009E7815">
        <w:rPr>
          <w:rFonts w:ascii="Times New Roman" w:hAnsi="Times New Roman" w:cs="Times New Roman"/>
          <w:noProof/>
          <w:color w:val="000000" w:themeColor="text1"/>
          <w:sz w:val="24"/>
          <w:szCs w:val="24"/>
          <w:lang w:bidi="te-IN"/>
        </w:rPr>
        <w:lastRenderedPageBreak/>
        <w:drawing>
          <wp:inline distT="0" distB="0" distL="0" distR="0" wp14:anchorId="33B2F178" wp14:editId="72E66294">
            <wp:extent cx="5943600" cy="2872105"/>
            <wp:effectExtent l="0" t="0" r="0" b="0"/>
            <wp:docPr id="9" name="Picture 9" descr="F:\words\sr\IT\IT\A07_PREDICITING THE REVIEWS OF THE  Documentation\PREDICITING THE REVIEWS OF THE  Documentation\restaurant documentation\Umls\RESTAURANT 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words\sr\IT\IT\A07_PREDICITING THE REVIEWS OF THE  Documentation\PREDICITING THE REVIEWS OF THE  Documentation\restaurant documentation\Umls\RESTAURANT ActivityDiagr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72105"/>
                    </a:xfrm>
                    <a:prstGeom prst="rect">
                      <a:avLst/>
                    </a:prstGeom>
                    <a:noFill/>
                    <a:ln>
                      <a:noFill/>
                    </a:ln>
                  </pic:spPr>
                </pic:pic>
              </a:graphicData>
            </a:graphic>
          </wp:inline>
        </w:drawing>
      </w: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sz w:val="24"/>
          <w:szCs w:val="24"/>
        </w:rPr>
      </w:pPr>
    </w:p>
    <w:p w:rsidR="009318AD" w:rsidRPr="009E7815" w:rsidRDefault="009318AD" w:rsidP="009318AD">
      <w:pPr>
        <w:pStyle w:val="BodyTextIndent"/>
        <w:autoSpaceDE w:val="0"/>
        <w:autoSpaceDN w:val="0"/>
        <w:adjustRightInd w:val="0"/>
        <w:spacing w:after="0" w:line="360" w:lineRule="auto"/>
        <w:rPr>
          <w:rFonts w:ascii="Times New Roman" w:hAnsi="Times New Roman" w:cs="Times New Roman"/>
          <w:b/>
          <w:sz w:val="24"/>
          <w:szCs w:val="24"/>
        </w:rPr>
      </w:pPr>
    </w:p>
    <w:p w:rsidR="009318AD" w:rsidRPr="009E7815" w:rsidRDefault="009318AD" w:rsidP="009318AD">
      <w:pPr>
        <w:pStyle w:val="BodyTextIndent"/>
        <w:autoSpaceDE w:val="0"/>
        <w:autoSpaceDN w:val="0"/>
        <w:adjustRightInd w:val="0"/>
        <w:spacing w:after="0" w:line="360" w:lineRule="auto"/>
        <w:jc w:val="both"/>
        <w:rPr>
          <w:rFonts w:ascii="Times New Roman" w:hAnsi="Times New Roman" w:cs="Times New Roman"/>
          <w:b/>
          <w:sz w:val="24"/>
          <w:szCs w:val="24"/>
        </w:rPr>
      </w:pPr>
      <w:r w:rsidRPr="009E7815">
        <w:rPr>
          <w:rFonts w:ascii="Times New Roman" w:hAnsi="Times New Roman" w:cs="Times New Roman"/>
          <w:b/>
          <w:sz w:val="24"/>
          <w:szCs w:val="24"/>
        </w:rPr>
        <w:t>Component Diagram</w:t>
      </w:r>
      <w:r w:rsidR="006D55C4" w:rsidRPr="009E7815">
        <w:rPr>
          <w:rFonts w:ascii="Times New Roman" w:hAnsi="Times New Roman" w:cs="Times New Roman"/>
          <w:b/>
          <w:sz w:val="24"/>
          <w:szCs w:val="24"/>
        </w:rPr>
        <w:t xml:space="preserve"> </w:t>
      </w:r>
    </w:p>
    <w:p w:rsidR="009318AD" w:rsidRPr="009E7815" w:rsidRDefault="009318AD" w:rsidP="009318AD">
      <w:pPr>
        <w:pStyle w:val="BodyTextIndent"/>
        <w:autoSpaceDE w:val="0"/>
        <w:autoSpaceDN w:val="0"/>
        <w:adjustRightInd w:val="0"/>
        <w:spacing w:after="0" w:line="360" w:lineRule="auto"/>
        <w:jc w:val="both"/>
        <w:rPr>
          <w:rFonts w:ascii="Times New Roman" w:hAnsi="Times New Roman" w:cs="Times New Roman"/>
          <w:sz w:val="24"/>
          <w:szCs w:val="24"/>
        </w:rPr>
      </w:pPr>
      <w:r w:rsidRPr="009E7815">
        <w:rPr>
          <w:rFonts w:ascii="Times New Roman" w:hAnsi="Times New Roman" w:cs="Times New Roman"/>
          <w:sz w:val="24"/>
          <w:szCs w:val="24"/>
        </w:rPr>
        <w:t>The component diagram extends the information given in a component notation element. One way of illustrating the provided and required interfaces by the specified component is in the form of a rectangular compartment attached to the component element</w:t>
      </w:r>
      <w:proofErr w:type="gramStart"/>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2] Another accepted way of presenting the interfaces is to use the ball-and-socket graphic convention. A provided dependency from a component to an interface is illustrated with a solid line to the component using the interface from a "lollipop", or ball, labelled with the name of the interface. A required usage dependency from a component to an interface is illustrated by a half-circle, or socket, labelled with the name of the interface, attached by a solid line to the component that requires this interface. Inherited interfaces may be shown with a lollipop, preceding the name label with a caret symbol. To illustrate dependencies between the two, use a solid line with a plain arrowhead joining the socket to the lollipop</w:t>
      </w:r>
      <w:proofErr w:type="gramStart"/>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3]</w:t>
      </w:r>
    </w:p>
    <w:p w:rsidR="009318AD" w:rsidRPr="009E7815" w:rsidRDefault="009318AD" w:rsidP="009318AD">
      <w:pPr>
        <w:spacing w:line="360" w:lineRule="auto"/>
        <w:jc w:val="both"/>
        <w:rPr>
          <w:rFonts w:ascii="Times New Roman" w:hAnsi="Times New Roman" w:cs="Times New Roman"/>
          <w:color w:val="000000" w:themeColor="text1"/>
          <w:sz w:val="24"/>
          <w:szCs w:val="24"/>
        </w:rPr>
      </w:pPr>
    </w:p>
    <w:p w:rsidR="009318AD" w:rsidRPr="009E7815" w:rsidRDefault="00390FF1" w:rsidP="009318AD">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noProof/>
          <w:color w:val="000000" w:themeColor="text1"/>
          <w:sz w:val="24"/>
          <w:szCs w:val="24"/>
          <w:lang w:bidi="te-IN"/>
        </w:rPr>
        <w:lastRenderedPageBreak/>
        <w:drawing>
          <wp:inline distT="0" distB="0" distL="0" distR="0">
            <wp:extent cx="5760720" cy="3291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9318AD" w:rsidRPr="009E7815" w:rsidRDefault="009318AD" w:rsidP="009318AD">
      <w:pPr>
        <w:pStyle w:val="BodyTextIndent"/>
        <w:autoSpaceDE w:val="0"/>
        <w:autoSpaceDN w:val="0"/>
        <w:adjustRightInd w:val="0"/>
        <w:spacing w:after="0" w:line="360" w:lineRule="auto"/>
        <w:jc w:val="both"/>
        <w:rPr>
          <w:rFonts w:ascii="Times New Roman" w:hAnsi="Times New Roman" w:cs="Times New Roman"/>
          <w:b/>
          <w:sz w:val="24"/>
          <w:szCs w:val="24"/>
        </w:rPr>
      </w:pPr>
      <w:r w:rsidRPr="009E7815">
        <w:rPr>
          <w:rFonts w:ascii="Times New Roman" w:hAnsi="Times New Roman" w:cs="Times New Roman"/>
          <w:b/>
          <w:sz w:val="24"/>
          <w:szCs w:val="24"/>
        </w:rPr>
        <w:t>Deployment diagram</w:t>
      </w:r>
    </w:p>
    <w:p w:rsidR="009318AD" w:rsidRPr="009E7815" w:rsidRDefault="009318AD" w:rsidP="009318AD">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color w:val="000000" w:themeColor="text1"/>
          <w:sz w:val="24"/>
          <w:szCs w:val="24"/>
        </w:rPr>
        <w:t>A deployment diagram in the Unified Modeling Language models the physical deployment of artifacts on nodes</w:t>
      </w:r>
      <w:proofErr w:type="gramStart"/>
      <w:r w:rsidRPr="009E7815">
        <w:rPr>
          <w:rFonts w:ascii="Times New Roman" w:hAnsi="Times New Roman" w:cs="Times New Roman"/>
          <w:color w:val="000000" w:themeColor="text1"/>
          <w:sz w:val="24"/>
          <w:szCs w:val="24"/>
        </w:rPr>
        <w:t>.[</w:t>
      </w:r>
      <w:proofErr w:type="gramEnd"/>
      <w:r w:rsidRPr="009E7815">
        <w:rPr>
          <w:rFonts w:ascii="Times New Roman" w:hAnsi="Times New Roman" w:cs="Times New Roman"/>
          <w:color w:val="000000" w:themeColor="text1"/>
          <w:sz w:val="24"/>
          <w:szCs w:val="24"/>
        </w:rPr>
        <w:t>1]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(e.g. JDBC, REST, RMI).</w:t>
      </w:r>
    </w:p>
    <w:p w:rsidR="009318AD" w:rsidRPr="009E7815" w:rsidRDefault="009318AD" w:rsidP="009318AD">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color w:val="000000" w:themeColor="text1"/>
          <w:sz w:val="24"/>
          <w:szCs w:val="24"/>
        </w:rPr>
        <w:t xml:space="preserve">The nodes appear as boxes, and the artifacts allocated to each node appear as rectangles within the boxes. Nodes may have </w:t>
      </w:r>
      <w:proofErr w:type="spellStart"/>
      <w:r w:rsidRPr="009E7815">
        <w:rPr>
          <w:rFonts w:ascii="Times New Roman" w:hAnsi="Times New Roman" w:cs="Times New Roman"/>
          <w:color w:val="000000" w:themeColor="text1"/>
          <w:sz w:val="24"/>
          <w:szCs w:val="24"/>
        </w:rPr>
        <w:t>subnodes</w:t>
      </w:r>
      <w:proofErr w:type="spellEnd"/>
      <w:r w:rsidRPr="009E7815">
        <w:rPr>
          <w:rFonts w:ascii="Times New Roman" w:hAnsi="Times New Roman" w:cs="Times New Roman"/>
          <w:color w:val="000000" w:themeColor="text1"/>
          <w:sz w:val="24"/>
          <w:szCs w:val="24"/>
        </w:rPr>
        <w:t>, which appear as nested boxes. A single node in a deployment diagram may conceptually represent multiple physical nodes, such as a cluster of database servers.</w:t>
      </w:r>
    </w:p>
    <w:p w:rsidR="009318AD" w:rsidRPr="009E7815" w:rsidRDefault="009318AD" w:rsidP="009318AD">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noProof/>
          <w:color w:val="000000" w:themeColor="text1"/>
          <w:sz w:val="24"/>
          <w:szCs w:val="24"/>
          <w:lang w:bidi="te-IN"/>
        </w:rPr>
        <w:lastRenderedPageBreak/>
        <w:drawing>
          <wp:inline distT="0" distB="0" distL="0" distR="0" wp14:anchorId="6DA9802C" wp14:editId="1AA7030F">
            <wp:extent cx="5943600" cy="3233909"/>
            <wp:effectExtent l="0" t="0" r="0" b="0"/>
            <wp:docPr id="32" name="Picture 32" descr="F:\words\sr\IT\IT\A07_PREDICITING THE REVIEWS OF THE  Documentation\PREDICITING THE REVIEWS OF THE  Documentation\restaurant documentation\Umls\restaurant Deploym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words\sr\IT\IT\A07_PREDICITING THE REVIEWS OF THE  Documentation\PREDICITING THE REVIEWS OF THE  Documentation\restaurant documentation\Umls\restaurant Deployment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33909"/>
                    </a:xfrm>
                    <a:prstGeom prst="rect">
                      <a:avLst/>
                    </a:prstGeom>
                    <a:noFill/>
                    <a:ln>
                      <a:noFill/>
                    </a:ln>
                  </pic:spPr>
                </pic:pic>
              </a:graphicData>
            </a:graphic>
          </wp:inline>
        </w:drawing>
      </w:r>
    </w:p>
    <w:p w:rsidR="009318AD" w:rsidRPr="009E7815" w:rsidRDefault="009318AD" w:rsidP="009318AD">
      <w:pPr>
        <w:jc w:val="both"/>
        <w:rPr>
          <w:rFonts w:ascii="Times New Roman" w:hAnsi="Times New Roman" w:cs="Times New Roman"/>
          <w:b/>
          <w:color w:val="000000" w:themeColor="text1"/>
          <w:sz w:val="24"/>
          <w:szCs w:val="24"/>
        </w:rPr>
      </w:pPr>
      <w:r w:rsidRPr="009E7815">
        <w:rPr>
          <w:rFonts w:ascii="Times New Roman" w:hAnsi="Times New Roman" w:cs="Times New Roman"/>
          <w:color w:val="000000" w:themeColor="text1"/>
          <w:sz w:val="24"/>
          <w:szCs w:val="24"/>
        </w:rPr>
        <w:t xml:space="preserve"> </w:t>
      </w:r>
      <w:r w:rsidRPr="009E7815">
        <w:rPr>
          <w:rFonts w:ascii="Times New Roman" w:hAnsi="Times New Roman" w:cs="Times New Roman"/>
          <w:b/>
          <w:color w:val="000000" w:themeColor="text1"/>
          <w:sz w:val="24"/>
          <w:szCs w:val="24"/>
        </w:rPr>
        <w:t>Package Diagram</w:t>
      </w:r>
    </w:p>
    <w:p w:rsidR="009318AD" w:rsidRPr="009E7815" w:rsidRDefault="009318AD" w:rsidP="009318AD">
      <w:pPr>
        <w:jc w:val="both"/>
        <w:rPr>
          <w:rFonts w:ascii="Times New Roman" w:hAnsi="Times New Roman" w:cs="Times New Roman"/>
          <w:color w:val="000000" w:themeColor="text1"/>
          <w:sz w:val="24"/>
          <w:szCs w:val="24"/>
        </w:rPr>
      </w:pPr>
      <w:r w:rsidRPr="009E7815">
        <w:rPr>
          <w:rFonts w:ascii="Times New Roman" w:hAnsi="Times New Roman" w:cs="Times New Roman"/>
          <w:bCs/>
          <w:color w:val="202124"/>
          <w:sz w:val="24"/>
          <w:szCs w:val="24"/>
          <w:shd w:val="clear" w:color="auto" w:fill="FFFFFF"/>
        </w:rPr>
        <w:t>Package diagram</w:t>
      </w:r>
      <w:r w:rsidRPr="009E7815">
        <w:rPr>
          <w:rFonts w:ascii="Times New Roman" w:hAnsi="Times New Roman" w:cs="Times New Roman"/>
          <w:color w:val="202124"/>
          <w:sz w:val="24"/>
          <w:szCs w:val="24"/>
          <w:shd w:val="clear" w:color="auto" w:fill="FFFFFF"/>
        </w:rPr>
        <w:t> is UML structure </w:t>
      </w:r>
      <w:r w:rsidRPr="009E7815">
        <w:rPr>
          <w:rFonts w:ascii="Times New Roman" w:hAnsi="Times New Roman" w:cs="Times New Roman"/>
          <w:bCs/>
          <w:color w:val="202124"/>
          <w:sz w:val="24"/>
          <w:szCs w:val="24"/>
          <w:shd w:val="clear" w:color="auto" w:fill="FFFFFF"/>
        </w:rPr>
        <w:t>diagram</w:t>
      </w:r>
      <w:r w:rsidRPr="009E7815">
        <w:rPr>
          <w:rFonts w:ascii="Times New Roman" w:hAnsi="Times New Roman" w:cs="Times New Roman"/>
          <w:color w:val="202124"/>
          <w:sz w:val="24"/>
          <w:szCs w:val="24"/>
          <w:shd w:val="clear" w:color="auto" w:fill="FFFFFF"/>
        </w:rPr>
        <w:t> which shows structure of the designed system at the level of </w:t>
      </w:r>
      <w:r w:rsidRPr="009E7815">
        <w:rPr>
          <w:rFonts w:ascii="Times New Roman" w:hAnsi="Times New Roman" w:cs="Times New Roman"/>
          <w:bCs/>
          <w:color w:val="202124"/>
          <w:sz w:val="24"/>
          <w:szCs w:val="24"/>
          <w:shd w:val="clear" w:color="auto" w:fill="FFFFFF"/>
        </w:rPr>
        <w:t>packages</w:t>
      </w:r>
      <w:r w:rsidRPr="009E7815">
        <w:rPr>
          <w:rFonts w:ascii="Times New Roman" w:hAnsi="Times New Roman" w:cs="Times New Roman"/>
          <w:color w:val="202124"/>
          <w:sz w:val="24"/>
          <w:szCs w:val="24"/>
          <w:shd w:val="clear" w:color="auto" w:fill="FFFFFF"/>
        </w:rPr>
        <w:t>. The following elements are typically drawn in a </w:t>
      </w:r>
      <w:r w:rsidRPr="009E7815">
        <w:rPr>
          <w:rFonts w:ascii="Times New Roman" w:hAnsi="Times New Roman" w:cs="Times New Roman"/>
          <w:bCs/>
          <w:color w:val="202124"/>
          <w:sz w:val="24"/>
          <w:szCs w:val="24"/>
          <w:shd w:val="clear" w:color="auto" w:fill="FFFFFF"/>
        </w:rPr>
        <w:t>package diagram</w:t>
      </w:r>
      <w:r w:rsidRPr="009E7815">
        <w:rPr>
          <w:rFonts w:ascii="Times New Roman" w:hAnsi="Times New Roman" w:cs="Times New Roman"/>
          <w:color w:val="202124"/>
          <w:sz w:val="24"/>
          <w:szCs w:val="24"/>
          <w:shd w:val="clear" w:color="auto" w:fill="FFFFFF"/>
        </w:rPr>
        <w:t>: </w:t>
      </w:r>
      <w:r w:rsidRPr="009E7815">
        <w:rPr>
          <w:rFonts w:ascii="Times New Roman" w:hAnsi="Times New Roman" w:cs="Times New Roman"/>
          <w:bCs/>
          <w:color w:val="202124"/>
          <w:sz w:val="24"/>
          <w:szCs w:val="24"/>
          <w:shd w:val="clear" w:color="auto" w:fill="FFFFFF"/>
        </w:rPr>
        <w:t>package</w:t>
      </w:r>
      <w:r w:rsidRPr="009E7815">
        <w:rPr>
          <w:rFonts w:ascii="Times New Roman" w:hAnsi="Times New Roman" w:cs="Times New Roman"/>
          <w:color w:val="202124"/>
          <w:sz w:val="24"/>
          <w:szCs w:val="24"/>
          <w:shd w:val="clear" w:color="auto" w:fill="FFFFFF"/>
        </w:rPr>
        <w:t xml:space="preserve">, </w:t>
      </w:r>
      <w:proofErr w:type="spellStart"/>
      <w:r w:rsidRPr="009E7815">
        <w:rPr>
          <w:rFonts w:ascii="Times New Roman" w:hAnsi="Times New Roman" w:cs="Times New Roman"/>
          <w:color w:val="202124"/>
          <w:sz w:val="24"/>
          <w:szCs w:val="24"/>
          <w:shd w:val="clear" w:color="auto" w:fill="FFFFFF"/>
        </w:rPr>
        <w:t>packageable</w:t>
      </w:r>
      <w:proofErr w:type="spellEnd"/>
      <w:r w:rsidRPr="009E7815">
        <w:rPr>
          <w:rFonts w:ascii="Times New Roman" w:hAnsi="Times New Roman" w:cs="Times New Roman"/>
          <w:color w:val="202124"/>
          <w:sz w:val="24"/>
          <w:szCs w:val="24"/>
          <w:shd w:val="clear" w:color="auto" w:fill="FFFFFF"/>
        </w:rPr>
        <w:t xml:space="preserve"> element, dependency, element import, </w:t>
      </w:r>
      <w:r w:rsidRPr="009E7815">
        <w:rPr>
          <w:rFonts w:ascii="Times New Roman" w:hAnsi="Times New Roman" w:cs="Times New Roman"/>
          <w:bCs/>
          <w:color w:val="202124"/>
          <w:sz w:val="24"/>
          <w:szCs w:val="24"/>
          <w:shd w:val="clear" w:color="auto" w:fill="FFFFFF"/>
        </w:rPr>
        <w:t>package</w:t>
      </w:r>
      <w:r w:rsidRPr="009E7815">
        <w:rPr>
          <w:rFonts w:ascii="Times New Roman" w:hAnsi="Times New Roman" w:cs="Times New Roman"/>
          <w:color w:val="202124"/>
          <w:sz w:val="24"/>
          <w:szCs w:val="24"/>
          <w:shd w:val="clear" w:color="auto" w:fill="FFFFFF"/>
        </w:rPr>
        <w:t> import, </w:t>
      </w:r>
      <w:r w:rsidRPr="009E7815">
        <w:rPr>
          <w:rFonts w:ascii="Times New Roman" w:hAnsi="Times New Roman" w:cs="Times New Roman"/>
          <w:bCs/>
          <w:color w:val="202124"/>
          <w:sz w:val="24"/>
          <w:szCs w:val="24"/>
          <w:shd w:val="clear" w:color="auto" w:fill="FFFFFF"/>
        </w:rPr>
        <w:t>package</w:t>
      </w:r>
      <w:r w:rsidRPr="009E7815">
        <w:rPr>
          <w:rFonts w:ascii="Times New Roman" w:hAnsi="Times New Roman" w:cs="Times New Roman"/>
          <w:color w:val="202124"/>
          <w:sz w:val="24"/>
          <w:szCs w:val="24"/>
          <w:shd w:val="clear" w:color="auto" w:fill="FFFFFF"/>
        </w:rPr>
        <w:t> merge.</w:t>
      </w:r>
    </w:p>
    <w:p w:rsidR="009318AD" w:rsidRPr="009E7815" w:rsidRDefault="009318AD" w:rsidP="009318AD">
      <w:pPr>
        <w:jc w:val="both"/>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ab/>
      </w:r>
      <w:r w:rsidRPr="009E7815">
        <w:rPr>
          <w:rFonts w:ascii="Times New Roman" w:hAnsi="Times New Roman" w:cs="Times New Roman"/>
          <w:b/>
          <w:noProof/>
          <w:color w:val="000000" w:themeColor="text1"/>
          <w:sz w:val="44"/>
          <w:lang w:bidi="te-IN"/>
        </w:rPr>
        <w:drawing>
          <wp:inline distT="0" distB="0" distL="0" distR="0" wp14:anchorId="142D1FA8" wp14:editId="22243544">
            <wp:extent cx="3291840" cy="2377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377440"/>
                    </a:xfrm>
                    <a:prstGeom prst="rect">
                      <a:avLst/>
                    </a:prstGeom>
                    <a:noFill/>
                    <a:ln>
                      <a:noFill/>
                    </a:ln>
                  </pic:spPr>
                </pic:pic>
              </a:graphicData>
            </a:graphic>
          </wp:inline>
        </w:drawing>
      </w:r>
    </w:p>
    <w:p w:rsidR="009318AD" w:rsidRPr="009E7815" w:rsidRDefault="009318AD" w:rsidP="009318AD">
      <w:pPr>
        <w:jc w:val="both"/>
        <w:rPr>
          <w:rFonts w:ascii="Times New Roman" w:hAnsi="Times New Roman" w:cs="Times New Roman"/>
          <w:b/>
          <w:color w:val="000000" w:themeColor="text1"/>
          <w:sz w:val="24"/>
          <w:szCs w:val="24"/>
        </w:rPr>
      </w:pPr>
      <w:r w:rsidRPr="009E7815">
        <w:rPr>
          <w:rFonts w:ascii="Times New Roman" w:hAnsi="Times New Roman" w:cs="Times New Roman"/>
          <w:b/>
          <w:color w:val="000000" w:themeColor="text1"/>
          <w:sz w:val="24"/>
          <w:szCs w:val="24"/>
        </w:rPr>
        <w:t>Profile Diagram</w:t>
      </w:r>
    </w:p>
    <w:p w:rsidR="009318AD" w:rsidRPr="009E7815" w:rsidRDefault="009318AD" w:rsidP="009318AD">
      <w:pPr>
        <w:jc w:val="both"/>
        <w:rPr>
          <w:rFonts w:ascii="Times New Roman" w:hAnsi="Times New Roman" w:cs="Times New Roman"/>
          <w:bCs/>
          <w:color w:val="202124"/>
          <w:sz w:val="24"/>
          <w:szCs w:val="24"/>
          <w:shd w:val="clear" w:color="auto" w:fill="FFFFFF"/>
        </w:rPr>
      </w:pPr>
      <w:r w:rsidRPr="009E7815">
        <w:rPr>
          <w:rFonts w:ascii="Times New Roman" w:hAnsi="Times New Roman" w:cs="Times New Roman"/>
          <w:bCs/>
          <w:color w:val="202124"/>
          <w:sz w:val="24"/>
          <w:szCs w:val="24"/>
          <w:shd w:val="clear" w:color="auto" w:fill="FFFFFF"/>
        </w:rPr>
        <w:t>A Profile diagram is any diagram created in a «profile» Package. Profiles provide a means of extending the UML. They are based on additional stereotypes and Tagged Values that are applied to UML elements, connectors and their components.</w:t>
      </w: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noProof/>
          <w:color w:val="000000" w:themeColor="text1"/>
          <w:sz w:val="44"/>
          <w:lang w:bidi="te-IN"/>
        </w:rPr>
        <w:lastRenderedPageBreak/>
        <w:drawing>
          <wp:inline distT="0" distB="0" distL="0" distR="0" wp14:anchorId="621C453F" wp14:editId="71997007">
            <wp:extent cx="3566160" cy="1554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6160" cy="1554480"/>
                    </a:xfrm>
                    <a:prstGeom prst="rect">
                      <a:avLst/>
                    </a:prstGeom>
                    <a:noFill/>
                    <a:ln>
                      <a:noFill/>
                    </a:ln>
                  </pic:spPr>
                </pic:pic>
              </a:graphicData>
            </a:graphic>
          </wp:inline>
        </w:drawing>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 xml:space="preserve">   </w:t>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CHAPTER – 6</w:t>
      </w: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IMPLEMENTATION</w:t>
      </w: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6.1 Modules Description</w:t>
      </w:r>
    </w:p>
    <w:p w:rsidR="002E7AC5" w:rsidRPr="009E7815" w:rsidRDefault="009318AD" w:rsidP="002E7AC5">
      <w:pPr>
        <w:autoSpaceDE w:val="0"/>
        <w:autoSpaceDN w:val="0"/>
        <w:adjustRightInd w:val="0"/>
        <w:spacing w:after="0" w:line="360" w:lineRule="auto"/>
        <w:jc w:val="both"/>
        <w:rPr>
          <w:rFonts w:ascii="Times New Roman" w:hAnsi="Times New Roman" w:cs="Times New Roman"/>
        </w:rPr>
      </w:pPr>
      <w:proofErr w:type="gramStart"/>
      <w:r w:rsidRPr="009E7815">
        <w:rPr>
          <w:rFonts w:ascii="Times New Roman" w:hAnsi="Times New Roman" w:cs="Times New Roman"/>
          <w:b/>
          <w:bCs/>
          <w:color w:val="000000"/>
          <w:sz w:val="28"/>
          <w:szCs w:val="24"/>
        </w:rPr>
        <w:t xml:space="preserve">6.1.1 </w:t>
      </w:r>
      <w:r w:rsidR="002E7AC5" w:rsidRPr="009E7815">
        <w:rPr>
          <w:rFonts w:ascii="Times New Roman" w:hAnsi="Times New Roman" w:cs="Times New Roman"/>
          <w:b/>
          <w:bCs/>
          <w:color w:val="000000"/>
          <w:sz w:val="28"/>
          <w:szCs w:val="24"/>
        </w:rPr>
        <w:t xml:space="preserve"> </w:t>
      </w:r>
      <w:r w:rsidR="0031263A" w:rsidRPr="009E7815">
        <w:rPr>
          <w:rFonts w:ascii="Times New Roman" w:hAnsi="Times New Roman" w:cs="Times New Roman"/>
        </w:rPr>
        <w:t>Background</w:t>
      </w:r>
      <w:proofErr w:type="gramEnd"/>
      <w:r w:rsidR="0031263A" w:rsidRPr="009E7815">
        <w:rPr>
          <w:rFonts w:ascii="Times New Roman" w:hAnsi="Times New Roman" w:cs="Times New Roman"/>
        </w:rPr>
        <w:t xml:space="preserve"> Learning Module</w:t>
      </w:r>
    </w:p>
    <w:p w:rsidR="002E7AC5" w:rsidRPr="009E7815" w:rsidRDefault="002E7AC5" w:rsidP="002E7AC5">
      <w:pPr>
        <w:autoSpaceDE w:val="0"/>
        <w:autoSpaceDN w:val="0"/>
        <w:adjustRightInd w:val="0"/>
        <w:spacing w:after="0" w:line="360" w:lineRule="auto"/>
        <w:jc w:val="both"/>
        <w:rPr>
          <w:rFonts w:ascii="Times New Roman" w:hAnsi="Times New Roman" w:cs="Times New Roman"/>
          <w:b/>
          <w:bCs/>
          <w:color w:val="000000"/>
          <w:sz w:val="24"/>
          <w:szCs w:val="24"/>
        </w:rPr>
      </w:pPr>
    </w:p>
    <w:p w:rsidR="002E7AC5" w:rsidRPr="009E7815" w:rsidRDefault="0031263A" w:rsidP="0031263A">
      <w:pPr>
        <w:spacing w:line="360" w:lineRule="auto"/>
        <w:ind w:firstLine="360"/>
        <w:jc w:val="both"/>
        <w:rPr>
          <w:rFonts w:ascii="Times New Roman" w:hAnsi="Times New Roman" w:cs="Times New Roman"/>
        </w:rPr>
      </w:pPr>
      <w:r w:rsidRPr="009E7815">
        <w:rPr>
          <w:rFonts w:ascii="Times New Roman" w:hAnsi="Times New Roman" w:cs="Times New Roman"/>
        </w:rPr>
        <w:t>This is the first module in the system whose main purpose is to learn about the background in a sense that how it is different from the foreground. Furthermore as proposed system works on a video feed, this module extracts the frames from it and learns about the background. In a traffic scene captured with a static camera installed on the road side, the moving objects can be considered as the foreground and static objects as the background. Image processing algorithms are used to learn about the background using the above mentioned technique.</w:t>
      </w:r>
    </w:p>
    <w:p w:rsidR="0031263A" w:rsidRPr="009E7815" w:rsidRDefault="0031263A" w:rsidP="0031263A">
      <w:pPr>
        <w:pStyle w:val="ListParagraph"/>
        <w:numPr>
          <w:ilvl w:val="2"/>
          <w:numId w:val="15"/>
        </w:numPr>
        <w:adjustRightInd w:val="0"/>
        <w:spacing w:line="360" w:lineRule="auto"/>
        <w:jc w:val="both"/>
      </w:pPr>
      <w:r w:rsidRPr="009E7815">
        <w:t>Foreground Extraction Module</w:t>
      </w:r>
      <w:r w:rsidRPr="009E7815">
        <w:tab/>
      </w:r>
    </w:p>
    <w:p w:rsidR="0031263A" w:rsidRPr="009E7815" w:rsidRDefault="0031263A" w:rsidP="0031263A">
      <w:pPr>
        <w:adjustRightInd w:val="0"/>
        <w:spacing w:line="360" w:lineRule="auto"/>
        <w:ind w:firstLine="360"/>
        <w:jc w:val="both"/>
        <w:rPr>
          <w:rFonts w:ascii="Times New Roman" w:hAnsi="Times New Roman" w:cs="Times New Roman"/>
        </w:rPr>
      </w:pPr>
    </w:p>
    <w:p w:rsidR="0031263A" w:rsidRPr="009E7815" w:rsidRDefault="0031263A" w:rsidP="0031263A">
      <w:pPr>
        <w:adjustRightInd w:val="0"/>
        <w:spacing w:line="360" w:lineRule="auto"/>
        <w:ind w:firstLine="360"/>
        <w:jc w:val="both"/>
        <w:rPr>
          <w:rFonts w:ascii="Times New Roman" w:hAnsi="Times New Roman" w:cs="Times New Roman"/>
        </w:rPr>
      </w:pPr>
      <w:r w:rsidRPr="009E7815">
        <w:rPr>
          <w:rFonts w:ascii="Times New Roman" w:hAnsi="Times New Roman" w:cs="Times New Roman"/>
        </w:rPr>
        <w:t>This module consists of three steps, background subtraction, image enhancement and foreground extraction. Background is subtracted so that foreground objects are visible. This is done usually by static pixels of static objects to binary 0. After background subtraction image enhancement techniques such as noise filtering, dilation and erosion are used to get proper contours of the foreground objects. The final result obtained from this module is the foreground</w:t>
      </w:r>
    </w:p>
    <w:p w:rsidR="0031263A" w:rsidRPr="009E7815" w:rsidRDefault="0031263A" w:rsidP="0031263A">
      <w:pPr>
        <w:pStyle w:val="ListParagraph"/>
        <w:numPr>
          <w:ilvl w:val="2"/>
          <w:numId w:val="15"/>
        </w:numPr>
        <w:adjustRightInd w:val="0"/>
        <w:spacing w:line="360" w:lineRule="auto"/>
        <w:jc w:val="both"/>
        <w:rPr>
          <w:b/>
          <w:bCs/>
          <w:color w:val="000000"/>
          <w:sz w:val="24"/>
          <w:szCs w:val="24"/>
        </w:rPr>
      </w:pPr>
      <w:r w:rsidRPr="009E7815">
        <w:t>Vehicle Classification Module</w:t>
      </w:r>
    </w:p>
    <w:p w:rsidR="0031263A" w:rsidRPr="009E7815" w:rsidRDefault="0031263A" w:rsidP="0031263A">
      <w:pPr>
        <w:adjustRightInd w:val="0"/>
        <w:spacing w:line="360" w:lineRule="auto"/>
        <w:ind w:left="360"/>
        <w:jc w:val="both"/>
        <w:rPr>
          <w:rFonts w:ascii="Times New Roman" w:hAnsi="Times New Roman" w:cs="Times New Roman"/>
          <w:b/>
          <w:bCs/>
          <w:color w:val="000000"/>
          <w:sz w:val="24"/>
          <w:szCs w:val="24"/>
        </w:rPr>
      </w:pPr>
    </w:p>
    <w:p w:rsidR="0031263A" w:rsidRPr="009E7815" w:rsidRDefault="0031263A" w:rsidP="0031263A">
      <w:pPr>
        <w:adjustRightInd w:val="0"/>
        <w:spacing w:line="360" w:lineRule="auto"/>
        <w:ind w:left="360" w:firstLine="360"/>
        <w:jc w:val="both"/>
        <w:rPr>
          <w:rFonts w:ascii="Times New Roman" w:hAnsi="Times New Roman" w:cs="Times New Roman"/>
          <w:b/>
          <w:bCs/>
          <w:color w:val="000000"/>
          <w:sz w:val="24"/>
          <w:szCs w:val="24"/>
        </w:rPr>
      </w:pPr>
      <w:r w:rsidRPr="009E7815">
        <w:rPr>
          <w:rFonts w:ascii="Times New Roman" w:hAnsi="Times New Roman" w:cs="Times New Roman"/>
        </w:rPr>
        <w:t>The third and the last module in the proposed system is classification. After applying foreground extraction module, proper contours are acquired. Features of these contours such as centroid, aspect ratio, area, size and solidity are extracted and are used for the classification of the vehicles.</w:t>
      </w:r>
    </w:p>
    <w:p w:rsidR="0031263A" w:rsidRPr="009E7815" w:rsidRDefault="0031263A" w:rsidP="009318AD">
      <w:pPr>
        <w:spacing w:line="360" w:lineRule="auto"/>
        <w:jc w:val="both"/>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sz w:val="24"/>
          <w:szCs w:val="24"/>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7</w:t>
      </w: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TECHNOLOGY DESCRIPTION</w:t>
      </w:r>
    </w:p>
    <w:p w:rsidR="009318AD" w:rsidRPr="009E7815" w:rsidRDefault="009318AD" w:rsidP="009318AD">
      <w:pPr>
        <w:rPr>
          <w:rFonts w:ascii="Times New Roman" w:hAnsi="Times New Roman" w:cs="Times New Roman"/>
          <w:color w:val="000000" w:themeColor="text1"/>
        </w:rPr>
      </w:pPr>
      <w:r w:rsidRPr="009E7815">
        <w:rPr>
          <w:rFonts w:ascii="Times New Roman" w:hAnsi="Times New Roman" w:cs="Times New Roman"/>
          <w:color w:val="000000" w:themeColor="text1"/>
        </w:rPr>
        <w:br w:type="page"/>
      </w:r>
    </w:p>
    <w:p w:rsidR="009318AD" w:rsidRPr="009E7815" w:rsidRDefault="009318AD" w:rsidP="009318AD">
      <w:pPr>
        <w:jc w:val="both"/>
        <w:rPr>
          <w:rFonts w:ascii="Times New Roman" w:hAnsi="Times New Roman" w:cs="Times New Roman"/>
          <w:sz w:val="24"/>
          <w:szCs w:val="24"/>
          <w:shd w:val="clear" w:color="auto" w:fill="FFFFFF"/>
        </w:rPr>
      </w:pPr>
      <w:r w:rsidRPr="009E7815">
        <w:rPr>
          <w:rFonts w:ascii="Times New Roman" w:hAnsi="Times New Roman" w:cs="Times New Roman"/>
          <w:sz w:val="24"/>
          <w:szCs w:val="24"/>
          <w:shd w:val="clear" w:color="auto" w:fill="FFFFFF"/>
        </w:rPr>
        <w:lastRenderedPageBreak/>
        <w:t>Python is a general-purpose interpreted, interactive, object-oriented, and high-level programming language. An </w:t>
      </w:r>
      <w:hyperlink r:id="rId15" w:tooltip="Interpreted language" w:history="1">
        <w:r w:rsidRPr="009E7815">
          <w:rPr>
            <w:rFonts w:ascii="Times New Roman" w:hAnsi="Times New Roman" w:cs="Times New Roman"/>
          </w:rPr>
          <w:t>interpreted language</w:t>
        </w:r>
      </w:hyperlink>
      <w:r w:rsidRPr="009E7815">
        <w:rPr>
          <w:rFonts w:ascii="Times New Roman" w:hAnsi="Times New Roman" w:cs="Times New Roman"/>
          <w:sz w:val="24"/>
          <w:szCs w:val="24"/>
          <w:shd w:val="clear" w:color="auto" w:fill="FFFFFF"/>
        </w:rPr>
        <w:t>, Python has a design philosophy that emphasizes code </w:t>
      </w:r>
      <w:hyperlink r:id="rId16" w:tooltip="Readability" w:history="1">
        <w:r w:rsidRPr="009E7815">
          <w:rPr>
            <w:rFonts w:ascii="Times New Roman" w:hAnsi="Times New Roman" w:cs="Times New Roman"/>
          </w:rPr>
          <w:t>readability</w:t>
        </w:r>
      </w:hyperlink>
      <w:r w:rsidRPr="009E7815">
        <w:rPr>
          <w:rFonts w:ascii="Times New Roman" w:hAnsi="Times New Roman" w:cs="Times New Roman"/>
          <w:sz w:val="24"/>
          <w:szCs w:val="24"/>
          <w:shd w:val="clear" w:color="auto" w:fill="FFFFFF"/>
        </w:rPr>
        <w:t> (notably using </w:t>
      </w:r>
      <w:hyperlink r:id="rId17" w:tooltip="Whitespace character" w:history="1">
        <w:r w:rsidRPr="009E7815">
          <w:rPr>
            <w:rFonts w:ascii="Times New Roman" w:hAnsi="Times New Roman" w:cs="Times New Roman"/>
          </w:rPr>
          <w:t>whitespace</w:t>
        </w:r>
      </w:hyperlink>
      <w:r w:rsidRPr="009E7815">
        <w:rPr>
          <w:rFonts w:ascii="Times New Roman" w:hAnsi="Times New Roman" w:cs="Times New Roman"/>
          <w:sz w:val="24"/>
          <w:szCs w:val="24"/>
          <w:shd w:val="clear" w:color="auto" w:fill="FFFFFF"/>
        </w:rPr>
        <w:t> indentation to delimit </w:t>
      </w:r>
      <w:hyperlink r:id="rId18" w:tooltip="Code block" w:history="1">
        <w:r w:rsidRPr="009E7815">
          <w:rPr>
            <w:rFonts w:ascii="Times New Roman" w:hAnsi="Times New Roman" w:cs="Times New Roman"/>
          </w:rPr>
          <w:t>code blocks</w:t>
        </w:r>
      </w:hyperlink>
      <w:r w:rsidRPr="009E7815">
        <w:rPr>
          <w:rFonts w:ascii="Times New Roman" w:hAnsi="Times New Roman" w:cs="Times New Roman"/>
          <w:sz w:val="24"/>
          <w:szCs w:val="24"/>
          <w:shd w:val="clear" w:color="auto" w:fill="FFFFFF"/>
        </w:rPr>
        <w:t> rather than curly brackets or keywords), and a syntax that allows programmers to express concepts in fewer </w:t>
      </w:r>
      <w:hyperlink r:id="rId19" w:tooltip="Source lines of code" w:history="1">
        <w:r w:rsidRPr="009E7815">
          <w:rPr>
            <w:rFonts w:ascii="Times New Roman" w:hAnsi="Times New Roman" w:cs="Times New Roman"/>
          </w:rPr>
          <w:t>lines of code</w:t>
        </w:r>
      </w:hyperlink>
      <w:r w:rsidRPr="009E7815">
        <w:rPr>
          <w:rFonts w:ascii="Times New Roman" w:hAnsi="Times New Roman" w:cs="Times New Roman"/>
          <w:sz w:val="24"/>
          <w:szCs w:val="24"/>
          <w:shd w:val="clear" w:color="auto" w:fill="FFFFFF"/>
        </w:rPr>
        <w:t> than might be used in languages such as </w:t>
      </w:r>
      <w:hyperlink r:id="rId20" w:tooltip="C++" w:history="1">
        <w:r w:rsidRPr="009E7815">
          <w:rPr>
            <w:rFonts w:ascii="Times New Roman" w:hAnsi="Times New Roman" w:cs="Times New Roman"/>
          </w:rPr>
          <w:t>C++</w:t>
        </w:r>
      </w:hyperlink>
      <w:r w:rsidRPr="009E7815">
        <w:rPr>
          <w:rFonts w:ascii="Times New Roman" w:hAnsi="Times New Roman" w:cs="Times New Roman"/>
          <w:sz w:val="24"/>
          <w:szCs w:val="24"/>
          <w:shd w:val="clear" w:color="auto" w:fill="FFFFFF"/>
        </w:rPr>
        <w:t>or </w:t>
      </w:r>
      <w:hyperlink r:id="rId21" w:tooltip="Java (programming language)" w:history="1">
        <w:r w:rsidRPr="009E7815">
          <w:rPr>
            <w:rFonts w:ascii="Times New Roman" w:hAnsi="Times New Roman" w:cs="Times New Roman"/>
          </w:rPr>
          <w:t>Java</w:t>
        </w:r>
      </w:hyperlink>
      <w:r w:rsidRPr="009E7815">
        <w:rPr>
          <w:rFonts w:ascii="Times New Roman" w:hAnsi="Times New Roman" w:cs="Times New Roman"/>
          <w:sz w:val="24"/>
          <w:szCs w:val="24"/>
          <w:shd w:val="clear" w:color="auto" w:fill="FFFFFF"/>
        </w:rPr>
        <w:t>. It provides constructs that enable clear programming on both small and large scales. Python interpreters are available for many </w:t>
      </w:r>
      <w:hyperlink r:id="rId22" w:tooltip="Operating system" w:history="1">
        <w:r w:rsidRPr="009E7815">
          <w:rPr>
            <w:rFonts w:ascii="Times New Roman" w:hAnsi="Times New Roman" w:cs="Times New Roman"/>
          </w:rPr>
          <w:t>operating systems</w:t>
        </w:r>
      </w:hyperlink>
      <w:r w:rsidRPr="009E7815">
        <w:rPr>
          <w:rFonts w:ascii="Times New Roman" w:hAnsi="Times New Roman" w:cs="Times New Roman"/>
          <w:sz w:val="24"/>
          <w:szCs w:val="24"/>
          <w:shd w:val="clear" w:color="auto" w:fill="FFFFFF"/>
        </w:rPr>
        <w:t>. </w:t>
      </w:r>
      <w:proofErr w:type="spellStart"/>
      <w:r w:rsidRPr="009E7815">
        <w:rPr>
          <w:rFonts w:ascii="Times New Roman" w:hAnsi="Times New Roman" w:cs="Times New Roman"/>
        </w:rPr>
        <w:fldChar w:fldCharType="begin"/>
      </w:r>
      <w:r w:rsidRPr="009E7815">
        <w:rPr>
          <w:rFonts w:ascii="Times New Roman" w:hAnsi="Times New Roman" w:cs="Times New Roman"/>
        </w:rPr>
        <w:instrText xml:space="preserve"> HYPERLINK "https://en.wikipedia.org/wiki/CPython" \o "CPython" </w:instrText>
      </w:r>
      <w:r w:rsidRPr="009E7815">
        <w:rPr>
          <w:rFonts w:ascii="Times New Roman" w:hAnsi="Times New Roman" w:cs="Times New Roman"/>
        </w:rPr>
        <w:fldChar w:fldCharType="separate"/>
      </w:r>
      <w:r w:rsidRPr="009E7815">
        <w:rPr>
          <w:rFonts w:ascii="Times New Roman" w:hAnsi="Times New Roman" w:cs="Times New Roman"/>
        </w:rPr>
        <w:t>CPython</w:t>
      </w:r>
      <w:proofErr w:type="spellEnd"/>
      <w:r w:rsidRPr="009E7815">
        <w:rPr>
          <w:rFonts w:ascii="Times New Roman" w:hAnsi="Times New Roman" w:cs="Times New Roman"/>
        </w:rPr>
        <w:fldChar w:fldCharType="end"/>
      </w:r>
      <w:r w:rsidRPr="009E7815">
        <w:rPr>
          <w:rFonts w:ascii="Times New Roman" w:hAnsi="Times New Roman" w:cs="Times New Roman"/>
          <w:sz w:val="24"/>
          <w:szCs w:val="24"/>
          <w:shd w:val="clear" w:color="auto" w:fill="FFFFFF"/>
        </w:rPr>
        <w:t>, the </w:t>
      </w:r>
      <w:hyperlink r:id="rId23" w:tooltip="Reference implementation" w:history="1">
        <w:r w:rsidRPr="009E7815">
          <w:rPr>
            <w:rFonts w:ascii="Times New Roman" w:hAnsi="Times New Roman" w:cs="Times New Roman"/>
          </w:rPr>
          <w:t>reference implementation</w:t>
        </w:r>
      </w:hyperlink>
      <w:r w:rsidRPr="009E7815">
        <w:rPr>
          <w:rFonts w:ascii="Times New Roman" w:hAnsi="Times New Roman" w:cs="Times New Roman"/>
          <w:sz w:val="24"/>
          <w:szCs w:val="24"/>
          <w:shd w:val="clear" w:color="auto" w:fill="FFFFFF"/>
        </w:rPr>
        <w:t> of Python, is </w:t>
      </w:r>
      <w:hyperlink r:id="rId24" w:tooltip="Open source" w:history="1">
        <w:r w:rsidRPr="009E7815">
          <w:rPr>
            <w:rFonts w:ascii="Times New Roman" w:hAnsi="Times New Roman" w:cs="Times New Roman"/>
          </w:rPr>
          <w:t>open source</w:t>
        </w:r>
      </w:hyperlink>
      <w:r w:rsidRPr="009E7815">
        <w:rPr>
          <w:rFonts w:ascii="Times New Roman" w:hAnsi="Times New Roman" w:cs="Times New Roman"/>
          <w:sz w:val="24"/>
          <w:szCs w:val="24"/>
          <w:shd w:val="clear" w:color="auto" w:fill="FFFFFF"/>
        </w:rPr>
        <w:t xml:space="preserve"> software and has a community-based development model, as do nearly all of its variant implementations. </w:t>
      </w:r>
      <w:proofErr w:type="spellStart"/>
      <w:r w:rsidRPr="009E7815">
        <w:rPr>
          <w:rFonts w:ascii="Times New Roman" w:hAnsi="Times New Roman" w:cs="Times New Roman"/>
          <w:sz w:val="24"/>
          <w:szCs w:val="24"/>
          <w:shd w:val="clear" w:color="auto" w:fill="FFFFFF"/>
        </w:rPr>
        <w:t>CPython</w:t>
      </w:r>
      <w:proofErr w:type="spellEnd"/>
      <w:r w:rsidRPr="009E7815">
        <w:rPr>
          <w:rFonts w:ascii="Times New Roman" w:hAnsi="Times New Roman" w:cs="Times New Roman"/>
          <w:sz w:val="24"/>
          <w:szCs w:val="24"/>
          <w:shd w:val="clear" w:color="auto" w:fill="FFFFFF"/>
        </w:rPr>
        <w:t xml:space="preserve"> is managed by the non-profit </w:t>
      </w:r>
      <w:hyperlink r:id="rId25" w:tooltip="Python Software Foundation" w:history="1">
        <w:r w:rsidRPr="009E7815">
          <w:rPr>
            <w:rFonts w:ascii="Times New Roman" w:hAnsi="Times New Roman" w:cs="Times New Roman"/>
          </w:rPr>
          <w:t>Python Software Foundation</w:t>
        </w:r>
      </w:hyperlink>
      <w:r w:rsidRPr="009E7815">
        <w:rPr>
          <w:rFonts w:ascii="Times New Roman" w:hAnsi="Times New Roman" w:cs="Times New Roman"/>
          <w:sz w:val="24"/>
          <w:szCs w:val="24"/>
          <w:shd w:val="clear" w:color="auto" w:fill="FFFFFF"/>
        </w:rPr>
        <w:t>. Python features a </w:t>
      </w:r>
      <w:hyperlink r:id="rId26" w:tooltip="Dynamic type" w:history="1">
        <w:r w:rsidRPr="009E7815">
          <w:rPr>
            <w:rFonts w:ascii="Times New Roman" w:hAnsi="Times New Roman" w:cs="Times New Roman"/>
          </w:rPr>
          <w:t>dynamic type</w:t>
        </w:r>
      </w:hyperlink>
      <w:r w:rsidRPr="009E7815">
        <w:rPr>
          <w:rFonts w:ascii="Times New Roman" w:hAnsi="Times New Roman" w:cs="Times New Roman"/>
          <w:sz w:val="24"/>
          <w:szCs w:val="24"/>
          <w:shd w:val="clear" w:color="auto" w:fill="FFFFFF"/>
        </w:rPr>
        <w:t> system and automatic </w:t>
      </w:r>
      <w:hyperlink r:id="rId27" w:tooltip="Memory management" w:history="1">
        <w:r w:rsidRPr="009E7815">
          <w:rPr>
            <w:rFonts w:ascii="Times New Roman" w:hAnsi="Times New Roman" w:cs="Times New Roman"/>
          </w:rPr>
          <w:t>memory management</w:t>
        </w:r>
      </w:hyperlink>
      <w:r w:rsidRPr="009E7815">
        <w:rPr>
          <w:rFonts w:ascii="Times New Roman" w:hAnsi="Times New Roman" w:cs="Times New Roman"/>
          <w:sz w:val="24"/>
          <w:szCs w:val="24"/>
          <w:shd w:val="clear" w:color="auto" w:fill="FFFFFF"/>
        </w:rPr>
        <w:t>. It supports multiple </w:t>
      </w:r>
      <w:hyperlink r:id="rId28" w:tooltip="Programming paradigm" w:history="1">
        <w:r w:rsidRPr="009E7815">
          <w:rPr>
            <w:rFonts w:ascii="Times New Roman" w:hAnsi="Times New Roman" w:cs="Times New Roman"/>
          </w:rPr>
          <w:t>programming paradigms</w:t>
        </w:r>
      </w:hyperlink>
      <w:r w:rsidRPr="009E7815">
        <w:rPr>
          <w:rFonts w:ascii="Times New Roman" w:hAnsi="Times New Roman" w:cs="Times New Roman"/>
          <w:sz w:val="24"/>
          <w:szCs w:val="24"/>
          <w:shd w:val="clear" w:color="auto" w:fill="FFFFFF"/>
        </w:rPr>
        <w:t>, including </w:t>
      </w:r>
      <w:hyperlink r:id="rId29" w:tooltip="Object-oriented programming" w:history="1">
        <w:r w:rsidRPr="009E7815">
          <w:rPr>
            <w:rFonts w:ascii="Times New Roman" w:hAnsi="Times New Roman" w:cs="Times New Roman"/>
          </w:rPr>
          <w:t>object-oriented</w:t>
        </w:r>
      </w:hyperlink>
      <w:r w:rsidRPr="009E7815">
        <w:rPr>
          <w:rFonts w:ascii="Times New Roman" w:hAnsi="Times New Roman" w:cs="Times New Roman"/>
          <w:sz w:val="24"/>
          <w:szCs w:val="24"/>
          <w:shd w:val="clear" w:color="auto" w:fill="FFFFFF"/>
        </w:rPr>
        <w:t>, </w:t>
      </w:r>
      <w:hyperlink r:id="rId30" w:tooltip="Imperative programming" w:history="1">
        <w:r w:rsidRPr="009E7815">
          <w:rPr>
            <w:rFonts w:ascii="Times New Roman" w:hAnsi="Times New Roman" w:cs="Times New Roman"/>
          </w:rPr>
          <w:t>imperative</w:t>
        </w:r>
      </w:hyperlink>
      <w:r w:rsidRPr="009E7815">
        <w:rPr>
          <w:rFonts w:ascii="Times New Roman" w:hAnsi="Times New Roman" w:cs="Times New Roman"/>
          <w:sz w:val="24"/>
          <w:szCs w:val="24"/>
          <w:shd w:val="clear" w:color="auto" w:fill="FFFFFF"/>
        </w:rPr>
        <w:t>, </w:t>
      </w:r>
      <w:hyperlink r:id="rId31" w:tooltip="Functional programming" w:history="1">
        <w:r w:rsidRPr="009E7815">
          <w:rPr>
            <w:rFonts w:ascii="Times New Roman" w:hAnsi="Times New Roman" w:cs="Times New Roman"/>
          </w:rPr>
          <w:t>functional</w:t>
        </w:r>
      </w:hyperlink>
      <w:r w:rsidRPr="009E7815">
        <w:rPr>
          <w:rFonts w:ascii="Times New Roman" w:hAnsi="Times New Roman" w:cs="Times New Roman"/>
          <w:sz w:val="24"/>
          <w:szCs w:val="24"/>
          <w:shd w:val="clear" w:color="auto" w:fill="FFFFFF"/>
        </w:rPr>
        <w:t> and </w:t>
      </w:r>
      <w:hyperlink r:id="rId32" w:tooltip="Procedural programming" w:history="1">
        <w:r w:rsidRPr="009E7815">
          <w:rPr>
            <w:rFonts w:ascii="Times New Roman" w:hAnsi="Times New Roman" w:cs="Times New Roman"/>
          </w:rPr>
          <w:t>procedural</w:t>
        </w:r>
      </w:hyperlink>
      <w:r w:rsidRPr="009E7815">
        <w:rPr>
          <w:rFonts w:ascii="Times New Roman" w:hAnsi="Times New Roman" w:cs="Times New Roman"/>
          <w:sz w:val="24"/>
          <w:szCs w:val="24"/>
          <w:shd w:val="clear" w:color="auto" w:fill="FFFFFF"/>
        </w:rPr>
        <w:t>, and has a large and comprehensive </w:t>
      </w:r>
      <w:hyperlink r:id="rId33" w:tooltip="Standard library" w:history="1">
        <w:r w:rsidRPr="009E7815">
          <w:rPr>
            <w:rFonts w:ascii="Times New Roman" w:hAnsi="Times New Roman" w:cs="Times New Roman"/>
          </w:rPr>
          <w:t>standard library</w:t>
        </w:r>
      </w:hyperlink>
    </w:p>
    <w:p w:rsidR="009318AD" w:rsidRPr="009E7815" w:rsidRDefault="009318AD" w:rsidP="009318AD">
      <w:pPr>
        <w:pStyle w:val="Heading2"/>
        <w:shd w:val="clear" w:color="auto" w:fill="FFFFFF"/>
        <w:spacing w:before="150" w:after="150"/>
        <w:jc w:val="both"/>
        <w:rPr>
          <w:rFonts w:ascii="Times New Roman" w:hAnsi="Times New Roman" w:cs="Times New Roman"/>
          <w:bCs/>
          <w:color w:val="auto"/>
          <w:sz w:val="24"/>
          <w:szCs w:val="24"/>
        </w:rPr>
      </w:pPr>
      <w:r w:rsidRPr="009E7815">
        <w:rPr>
          <w:rFonts w:ascii="Times New Roman" w:hAnsi="Times New Roman" w:cs="Times New Roman"/>
          <w:bCs/>
          <w:color w:val="auto"/>
          <w:sz w:val="24"/>
          <w:szCs w:val="24"/>
        </w:rPr>
        <w:t>What is Python</w:t>
      </w:r>
    </w:p>
    <w:p w:rsidR="009318AD" w:rsidRPr="009E7815" w:rsidRDefault="009318AD" w:rsidP="009318AD">
      <w:pPr>
        <w:pStyle w:val="Heading2"/>
        <w:shd w:val="clear" w:color="auto" w:fill="FFFFFF"/>
        <w:spacing w:before="150" w:after="150"/>
        <w:jc w:val="both"/>
        <w:rPr>
          <w:rFonts w:ascii="Times New Roman" w:hAnsi="Times New Roman" w:cs="Times New Roman"/>
          <w:b/>
          <w:bCs/>
          <w:color w:val="auto"/>
          <w:sz w:val="24"/>
          <w:szCs w:val="24"/>
        </w:rPr>
      </w:pPr>
      <w:r w:rsidRPr="009E7815">
        <w:rPr>
          <w:rFonts w:ascii="Times New Roman" w:hAnsi="Times New Roman" w:cs="Times New Roman"/>
          <w:b/>
          <w:color w:val="auto"/>
          <w:sz w:val="24"/>
          <w:szCs w:val="24"/>
        </w:rPr>
        <w:t xml:space="preserve">Python is a popular programming language. It was created by Guido van </w:t>
      </w:r>
      <w:proofErr w:type="spellStart"/>
      <w:r w:rsidRPr="009E7815">
        <w:rPr>
          <w:rFonts w:ascii="Times New Roman" w:hAnsi="Times New Roman" w:cs="Times New Roman"/>
          <w:b/>
          <w:color w:val="auto"/>
          <w:sz w:val="24"/>
          <w:szCs w:val="24"/>
        </w:rPr>
        <w:t>Rossum</w:t>
      </w:r>
      <w:proofErr w:type="spellEnd"/>
      <w:r w:rsidRPr="009E7815">
        <w:rPr>
          <w:rFonts w:ascii="Times New Roman" w:hAnsi="Times New Roman" w:cs="Times New Roman"/>
          <w:b/>
          <w:color w:val="auto"/>
          <w:sz w:val="24"/>
          <w:szCs w:val="24"/>
        </w:rPr>
        <w:t>, and released in 1991.</w:t>
      </w:r>
    </w:p>
    <w:p w:rsidR="009318AD" w:rsidRPr="009E7815" w:rsidRDefault="009318AD" w:rsidP="009318AD">
      <w:pPr>
        <w:pStyle w:val="NormalWeb"/>
        <w:shd w:val="clear" w:color="auto" w:fill="FFFFFF"/>
        <w:spacing w:before="288" w:beforeAutospacing="0" w:after="288" w:afterAutospacing="0" w:line="276" w:lineRule="auto"/>
        <w:jc w:val="both"/>
        <w:rPr>
          <w:b/>
          <w:color w:val="auto"/>
        </w:rPr>
      </w:pPr>
      <w:r w:rsidRPr="009E7815">
        <w:rPr>
          <w:b/>
          <w:color w:val="auto"/>
        </w:rPr>
        <w:t>It is used for:</w:t>
      </w:r>
    </w:p>
    <w:p w:rsidR="009318AD" w:rsidRPr="009E7815" w:rsidRDefault="009318AD" w:rsidP="009318AD">
      <w:pPr>
        <w:numPr>
          <w:ilvl w:val="0"/>
          <w:numId w:val="16"/>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web development (server-side),</w:t>
      </w:r>
    </w:p>
    <w:p w:rsidR="009318AD" w:rsidRPr="009E7815" w:rsidRDefault="009318AD" w:rsidP="009318AD">
      <w:pPr>
        <w:numPr>
          <w:ilvl w:val="0"/>
          <w:numId w:val="16"/>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software development,</w:t>
      </w:r>
    </w:p>
    <w:p w:rsidR="009318AD" w:rsidRPr="009E7815" w:rsidRDefault="009318AD" w:rsidP="009318AD">
      <w:pPr>
        <w:numPr>
          <w:ilvl w:val="0"/>
          <w:numId w:val="16"/>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mathematics,</w:t>
      </w:r>
    </w:p>
    <w:p w:rsidR="009318AD" w:rsidRPr="009E7815" w:rsidRDefault="009318AD" w:rsidP="009318AD">
      <w:pPr>
        <w:numPr>
          <w:ilvl w:val="0"/>
          <w:numId w:val="16"/>
        </w:numPr>
        <w:shd w:val="clear" w:color="auto" w:fill="FFFFFF"/>
        <w:spacing w:before="100" w:beforeAutospacing="1" w:after="100" w:afterAutospacing="1"/>
        <w:jc w:val="both"/>
        <w:rPr>
          <w:rFonts w:ascii="Times New Roman" w:hAnsi="Times New Roman" w:cs="Times New Roman"/>
          <w:sz w:val="24"/>
          <w:szCs w:val="24"/>
        </w:rPr>
      </w:pPr>
      <w:proofErr w:type="gramStart"/>
      <w:r w:rsidRPr="009E7815">
        <w:rPr>
          <w:rFonts w:ascii="Times New Roman" w:hAnsi="Times New Roman" w:cs="Times New Roman"/>
          <w:sz w:val="24"/>
          <w:szCs w:val="24"/>
        </w:rPr>
        <w:t>system</w:t>
      </w:r>
      <w:proofErr w:type="gramEnd"/>
      <w:r w:rsidRPr="009E7815">
        <w:rPr>
          <w:rFonts w:ascii="Times New Roman" w:hAnsi="Times New Roman" w:cs="Times New Roman"/>
          <w:sz w:val="24"/>
          <w:szCs w:val="24"/>
        </w:rPr>
        <w:t xml:space="preserve"> scripting.</w:t>
      </w:r>
    </w:p>
    <w:p w:rsidR="009318AD" w:rsidRPr="009E7815" w:rsidRDefault="009318AD" w:rsidP="009318AD">
      <w:pPr>
        <w:pStyle w:val="Heading3"/>
        <w:shd w:val="clear" w:color="auto" w:fill="FFFFFF"/>
        <w:spacing w:before="150" w:after="150"/>
        <w:jc w:val="both"/>
        <w:rPr>
          <w:rFonts w:ascii="Times New Roman" w:hAnsi="Times New Roman" w:cs="Times New Roman"/>
          <w:bCs/>
          <w:color w:val="auto"/>
        </w:rPr>
      </w:pPr>
      <w:r w:rsidRPr="009E7815">
        <w:rPr>
          <w:rFonts w:ascii="Times New Roman" w:hAnsi="Times New Roman" w:cs="Times New Roman"/>
          <w:bCs/>
          <w:color w:val="auto"/>
        </w:rPr>
        <w:t>What can Python do</w:t>
      </w:r>
    </w:p>
    <w:p w:rsidR="009318AD" w:rsidRPr="009E7815" w:rsidRDefault="009318AD" w:rsidP="009318AD">
      <w:pPr>
        <w:numPr>
          <w:ilvl w:val="0"/>
          <w:numId w:val="17"/>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be used on a server to create web applications.</w:t>
      </w:r>
    </w:p>
    <w:p w:rsidR="009318AD" w:rsidRPr="009E7815" w:rsidRDefault="009318AD" w:rsidP="009318AD">
      <w:pPr>
        <w:numPr>
          <w:ilvl w:val="0"/>
          <w:numId w:val="17"/>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be used alongside software to create workflows.</w:t>
      </w:r>
    </w:p>
    <w:p w:rsidR="009318AD" w:rsidRPr="009E7815" w:rsidRDefault="009318AD" w:rsidP="009318AD">
      <w:pPr>
        <w:numPr>
          <w:ilvl w:val="0"/>
          <w:numId w:val="17"/>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connect to database systems. It can also read and modify files.</w:t>
      </w:r>
    </w:p>
    <w:p w:rsidR="009318AD" w:rsidRPr="009E7815" w:rsidRDefault="009318AD" w:rsidP="009318AD">
      <w:pPr>
        <w:numPr>
          <w:ilvl w:val="0"/>
          <w:numId w:val="17"/>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be used to handle big data and perform complex mathematics.</w:t>
      </w:r>
    </w:p>
    <w:p w:rsidR="009318AD" w:rsidRPr="009E7815" w:rsidRDefault="009318AD" w:rsidP="009318AD">
      <w:pPr>
        <w:numPr>
          <w:ilvl w:val="0"/>
          <w:numId w:val="17"/>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be used for rapid prototyping, or for production-ready software development.</w:t>
      </w:r>
    </w:p>
    <w:p w:rsidR="009318AD" w:rsidRPr="009E7815" w:rsidRDefault="009318AD" w:rsidP="009318AD">
      <w:pPr>
        <w:pStyle w:val="Heading3"/>
        <w:shd w:val="clear" w:color="auto" w:fill="FFFFFF"/>
        <w:spacing w:before="150" w:after="150"/>
        <w:jc w:val="both"/>
        <w:rPr>
          <w:rFonts w:ascii="Times New Roman" w:hAnsi="Times New Roman" w:cs="Times New Roman"/>
          <w:bCs/>
          <w:color w:val="auto"/>
        </w:rPr>
      </w:pPr>
      <w:r w:rsidRPr="009E7815">
        <w:rPr>
          <w:rFonts w:ascii="Times New Roman" w:hAnsi="Times New Roman" w:cs="Times New Roman"/>
          <w:bCs/>
          <w:color w:val="auto"/>
        </w:rPr>
        <w:t>Why Python</w:t>
      </w:r>
    </w:p>
    <w:p w:rsidR="009318AD" w:rsidRPr="009E7815" w:rsidRDefault="009318AD" w:rsidP="009318AD">
      <w:pPr>
        <w:numPr>
          <w:ilvl w:val="0"/>
          <w:numId w:val="18"/>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 xml:space="preserve">Python works on different platforms (Windows, Mac, Linux, Raspberry Pi, </w:t>
      </w:r>
      <w:proofErr w:type="spellStart"/>
      <w:r w:rsidRPr="009E7815">
        <w:rPr>
          <w:rFonts w:ascii="Times New Roman" w:hAnsi="Times New Roman" w:cs="Times New Roman"/>
          <w:sz w:val="24"/>
          <w:szCs w:val="24"/>
        </w:rPr>
        <w:t>etc</w:t>
      </w:r>
      <w:proofErr w:type="spellEnd"/>
      <w:r w:rsidRPr="009E7815">
        <w:rPr>
          <w:rFonts w:ascii="Times New Roman" w:hAnsi="Times New Roman" w:cs="Times New Roman"/>
          <w:sz w:val="24"/>
          <w:szCs w:val="24"/>
        </w:rPr>
        <w:t>).</w:t>
      </w:r>
    </w:p>
    <w:p w:rsidR="009318AD" w:rsidRPr="009E7815" w:rsidRDefault="009318AD" w:rsidP="009318AD">
      <w:pPr>
        <w:numPr>
          <w:ilvl w:val="0"/>
          <w:numId w:val="18"/>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has a simple syntax similar to the English language.</w:t>
      </w:r>
    </w:p>
    <w:p w:rsidR="009318AD" w:rsidRPr="009E7815" w:rsidRDefault="009318AD" w:rsidP="009318AD">
      <w:pPr>
        <w:numPr>
          <w:ilvl w:val="0"/>
          <w:numId w:val="18"/>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has syntax that allows developers to write programs with fewer lines than some other programming languages.</w:t>
      </w:r>
    </w:p>
    <w:p w:rsidR="009318AD" w:rsidRPr="009E7815" w:rsidRDefault="009318AD" w:rsidP="009318AD">
      <w:pPr>
        <w:numPr>
          <w:ilvl w:val="0"/>
          <w:numId w:val="18"/>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runs on an interpreter system, meaning that code can be executed as soon as it is written. This means that prototyping can be very quick.</w:t>
      </w:r>
    </w:p>
    <w:p w:rsidR="009318AD" w:rsidRPr="009E7815" w:rsidRDefault="009318AD" w:rsidP="009318AD">
      <w:pPr>
        <w:numPr>
          <w:ilvl w:val="0"/>
          <w:numId w:val="18"/>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can be treated in a procedural way, an object-orientated way or a functional way.</w:t>
      </w:r>
    </w:p>
    <w:p w:rsidR="009318AD" w:rsidRPr="009E7815" w:rsidRDefault="009318AD" w:rsidP="009318AD">
      <w:pPr>
        <w:pStyle w:val="Heading3"/>
        <w:shd w:val="clear" w:color="auto" w:fill="FFFFFF"/>
        <w:spacing w:before="150" w:after="150"/>
        <w:jc w:val="both"/>
        <w:rPr>
          <w:rFonts w:ascii="Times New Roman" w:hAnsi="Times New Roman" w:cs="Times New Roman"/>
          <w:bCs/>
          <w:color w:val="auto"/>
        </w:rPr>
      </w:pPr>
      <w:r w:rsidRPr="009E7815">
        <w:rPr>
          <w:rFonts w:ascii="Times New Roman" w:hAnsi="Times New Roman" w:cs="Times New Roman"/>
          <w:bCs/>
          <w:color w:val="auto"/>
        </w:rPr>
        <w:lastRenderedPageBreak/>
        <w:t>Good to know</w:t>
      </w:r>
    </w:p>
    <w:p w:rsidR="009318AD" w:rsidRPr="009E7815" w:rsidRDefault="009318AD" w:rsidP="009318AD">
      <w:pPr>
        <w:numPr>
          <w:ilvl w:val="0"/>
          <w:numId w:val="19"/>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The most recent major version of Python is Python 3, which we shall be using in this tutorial. However, Python 2, although not being updated with anything other than security updates, is still quite popular.</w:t>
      </w:r>
    </w:p>
    <w:p w:rsidR="009318AD" w:rsidRPr="009E7815" w:rsidRDefault="009318AD" w:rsidP="009318AD">
      <w:pPr>
        <w:numPr>
          <w:ilvl w:val="0"/>
          <w:numId w:val="19"/>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 xml:space="preserve">In this tutorial Python will be written in a text editor. It is possible to write Python in an Integrated Development Environment, such as </w:t>
      </w:r>
      <w:proofErr w:type="spellStart"/>
      <w:r w:rsidRPr="009E7815">
        <w:rPr>
          <w:rFonts w:ascii="Times New Roman" w:hAnsi="Times New Roman" w:cs="Times New Roman"/>
          <w:sz w:val="24"/>
          <w:szCs w:val="24"/>
        </w:rPr>
        <w:t>Thonny</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Pycharm</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Netbeans</w:t>
      </w:r>
      <w:proofErr w:type="spellEnd"/>
      <w:r w:rsidRPr="009E7815">
        <w:rPr>
          <w:rFonts w:ascii="Times New Roman" w:hAnsi="Times New Roman" w:cs="Times New Roman"/>
          <w:sz w:val="24"/>
          <w:szCs w:val="24"/>
        </w:rPr>
        <w:t xml:space="preserve"> or Eclipse which are particularly useful when managing larger collections of Python files.</w:t>
      </w:r>
    </w:p>
    <w:p w:rsidR="009318AD" w:rsidRPr="009E7815" w:rsidRDefault="009318AD" w:rsidP="009318AD">
      <w:pPr>
        <w:pStyle w:val="Heading3"/>
        <w:shd w:val="clear" w:color="auto" w:fill="FFFFFF"/>
        <w:spacing w:before="150" w:after="150"/>
        <w:jc w:val="both"/>
        <w:rPr>
          <w:rFonts w:ascii="Times New Roman" w:hAnsi="Times New Roman" w:cs="Times New Roman"/>
          <w:bCs/>
          <w:color w:val="auto"/>
        </w:rPr>
      </w:pPr>
      <w:r w:rsidRPr="009E7815">
        <w:rPr>
          <w:rFonts w:ascii="Times New Roman" w:hAnsi="Times New Roman" w:cs="Times New Roman"/>
          <w:bCs/>
          <w:color w:val="auto"/>
        </w:rPr>
        <w:t>Python Syntax compared to other programming languages</w:t>
      </w:r>
    </w:p>
    <w:p w:rsidR="009318AD" w:rsidRPr="009E7815" w:rsidRDefault="009318AD" w:rsidP="009318AD">
      <w:pPr>
        <w:numPr>
          <w:ilvl w:val="0"/>
          <w:numId w:val="20"/>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was designed for readability, and has some similarities to the English language with influence from mathematics.</w:t>
      </w:r>
    </w:p>
    <w:p w:rsidR="009318AD" w:rsidRPr="009E7815" w:rsidRDefault="009318AD" w:rsidP="009318AD">
      <w:pPr>
        <w:numPr>
          <w:ilvl w:val="0"/>
          <w:numId w:val="20"/>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uses new lines to complete a command, as opposed to other programming languages which often use semicolons or parentheses.</w:t>
      </w:r>
    </w:p>
    <w:p w:rsidR="009318AD" w:rsidRPr="009E7815" w:rsidRDefault="009318AD" w:rsidP="009318AD">
      <w:pPr>
        <w:numPr>
          <w:ilvl w:val="0"/>
          <w:numId w:val="20"/>
        </w:numPr>
        <w:shd w:val="clear" w:color="auto" w:fill="FFFFFF"/>
        <w:spacing w:before="100" w:beforeAutospacing="1" w:after="100" w:afterAutospacing="1"/>
        <w:jc w:val="both"/>
        <w:rPr>
          <w:rFonts w:ascii="Times New Roman" w:hAnsi="Times New Roman" w:cs="Times New Roman"/>
          <w:sz w:val="24"/>
          <w:szCs w:val="24"/>
        </w:rPr>
      </w:pPr>
      <w:r w:rsidRPr="009E7815">
        <w:rPr>
          <w:rFonts w:ascii="Times New Roman" w:hAnsi="Times New Roman" w:cs="Times New Roman"/>
          <w:sz w:val="24"/>
          <w:szCs w:val="24"/>
        </w:rPr>
        <w:t>Python relies on indentation, using whitespace, to define scope; such as the scope of loops, functions and classes. Other programming languages often use curly-brackets for this purpose.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Python Install</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Many PCs and Macs will have python already installed.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To check if you have python installed on a Windows PC, search in the start bar for Python or run the following on the Command Line (cmd.exe):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 --version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To check if you have python installed on a Linux or Mac, then on </w:t>
      </w:r>
      <w:proofErr w:type="spellStart"/>
      <w:r w:rsidRPr="009E7815">
        <w:rPr>
          <w:rFonts w:ascii="Times New Roman" w:hAnsi="Times New Roman" w:cs="Times New Roman"/>
          <w:sz w:val="24"/>
          <w:szCs w:val="24"/>
        </w:rPr>
        <w:t>linux</w:t>
      </w:r>
      <w:proofErr w:type="spellEnd"/>
      <w:r w:rsidRPr="009E7815">
        <w:rPr>
          <w:rFonts w:ascii="Times New Roman" w:hAnsi="Times New Roman" w:cs="Times New Roman"/>
          <w:sz w:val="24"/>
          <w:szCs w:val="24"/>
        </w:rPr>
        <w:t xml:space="preserve"> open the command line or on Mac open the Terminal and type: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python</w:t>
      </w:r>
      <w:proofErr w:type="gramEnd"/>
      <w:r w:rsidRPr="009E7815">
        <w:rPr>
          <w:rFonts w:ascii="Times New Roman" w:hAnsi="Times New Roman" w:cs="Times New Roman"/>
          <w:sz w:val="24"/>
          <w:szCs w:val="24"/>
        </w:rPr>
        <w:t xml:space="preserve"> --version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If you find that you do not have python installed on your computer, then you can download it for free from the following website: https://www.python.org/</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Python </w:t>
      </w:r>
      <w:proofErr w:type="spellStart"/>
      <w:r w:rsidRPr="009E7815">
        <w:rPr>
          <w:rFonts w:ascii="Times New Roman" w:hAnsi="Times New Roman" w:cs="Times New Roman"/>
          <w:sz w:val="24"/>
          <w:szCs w:val="24"/>
        </w:rPr>
        <w:t>Quickstart</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 is an interpreted programming language, this means that as a developer you write Python (.</w:t>
      </w:r>
      <w:proofErr w:type="spellStart"/>
      <w:r w:rsidRPr="009E7815">
        <w:rPr>
          <w:rFonts w:ascii="Times New Roman" w:hAnsi="Times New Roman" w:cs="Times New Roman"/>
          <w:sz w:val="24"/>
          <w:szCs w:val="24"/>
        </w:rPr>
        <w:t>py</w:t>
      </w:r>
      <w:proofErr w:type="spellEnd"/>
      <w:r w:rsidRPr="009E7815">
        <w:rPr>
          <w:rFonts w:ascii="Times New Roman" w:hAnsi="Times New Roman" w:cs="Times New Roman"/>
          <w:sz w:val="24"/>
          <w:szCs w:val="24"/>
        </w:rPr>
        <w:t>) files in a text editor and then put those files into the python interpreter to be executed.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The way to run a python file is like this on the command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 helloworld.py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Where "helloworld.py" is the name of your python file.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Let's write our first Python file, called helloworld.py, which can be done in any text editor.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helloworld.py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print(</w:t>
      </w:r>
      <w:proofErr w:type="gramEnd"/>
      <w:r w:rsidRPr="009E7815">
        <w:rPr>
          <w:rFonts w:ascii="Times New Roman" w:hAnsi="Times New Roman" w:cs="Times New Roman"/>
          <w:sz w:val="24"/>
          <w:szCs w:val="24"/>
        </w:rPr>
        <w:t>"Hello, World!")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Simple as that. Save your file. Open your command line, navigate to the directory where you saved your file, and run: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 helloworld.py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The output should read: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Hello, World!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Congratulations, you have written and executed your first Python program.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The Python Command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To test a short amount of code in python sometimes it is quickest and easiest not to write the code in a file. This is made possible because Python can be run as a command line itself.</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Type the following on the Windows, Mac or Linux command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Or, if the "python" command did not work, you can try "</w:t>
      </w:r>
      <w:proofErr w:type="spellStart"/>
      <w:r w:rsidRPr="009E7815">
        <w:rPr>
          <w:rFonts w:ascii="Times New Roman" w:hAnsi="Times New Roman" w:cs="Times New Roman"/>
          <w:sz w:val="24"/>
          <w:szCs w:val="24"/>
        </w:rPr>
        <w:t>py</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w:t>
      </w:r>
      <w:proofErr w:type="spellStart"/>
      <w:r w:rsidRPr="009E7815">
        <w:rPr>
          <w:rFonts w:ascii="Times New Roman" w:hAnsi="Times New Roman" w:cs="Times New Roman"/>
          <w:sz w:val="24"/>
          <w:szCs w:val="24"/>
        </w:rPr>
        <w:t>py</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From there you can write any python, including our hello world example from earlier in the tutorial:</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 3.6.4 (v3.6.4:d48eceb, Dec 19 2017, 06:04:45) [MSC v.1900 32 bit (Intel)] on win32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Type "help", "copyright", "credits" or "license" for more information.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roofErr w:type="gramStart"/>
      <w:r w:rsidRPr="009E7815">
        <w:rPr>
          <w:rFonts w:ascii="Times New Roman" w:hAnsi="Times New Roman" w:cs="Times New Roman"/>
          <w:sz w:val="24"/>
          <w:szCs w:val="24"/>
        </w:rPr>
        <w:t>print(</w:t>
      </w:r>
      <w:proofErr w:type="gramEnd"/>
      <w:r w:rsidRPr="009E7815">
        <w:rPr>
          <w:rFonts w:ascii="Times New Roman" w:hAnsi="Times New Roman" w:cs="Times New Roman"/>
          <w:sz w:val="24"/>
          <w:szCs w:val="24"/>
        </w:rPr>
        <w:t>"Hello, World!")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Which will write "Hello, World!" in the command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C:\Users\Your Name&gt;python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 3.6.4 (v3.6.4:d48eceb, Dec 19 2017, 06:04:45) [MSC v.1900 32 bit (Intel)] on win32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Type "help", "copyright", "credits" or "license" for more information.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roofErr w:type="gramStart"/>
      <w:r w:rsidRPr="009E7815">
        <w:rPr>
          <w:rFonts w:ascii="Times New Roman" w:hAnsi="Times New Roman" w:cs="Times New Roman"/>
          <w:sz w:val="24"/>
          <w:szCs w:val="24"/>
        </w:rPr>
        <w:t>print(</w:t>
      </w:r>
      <w:proofErr w:type="gramEnd"/>
      <w:r w:rsidRPr="009E7815">
        <w:rPr>
          <w:rFonts w:ascii="Times New Roman" w:hAnsi="Times New Roman" w:cs="Times New Roman"/>
          <w:sz w:val="24"/>
          <w:szCs w:val="24"/>
        </w:rPr>
        <w:t>"Hello, World!")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Hello, World!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Whenever you are done in the python command line, you can simply type the following to quit the python command line interface: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exit()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Virtual Environments and Packages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Introduction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 applications will often use packages and modules that don’t come as part of the standard library. Applications will sometimes need a specific version of a library, because the application may require that a particular bug has been fixed or the application may be written using an obsolete version of the library’s interface.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This means it may not be possible for one Python installation to meet the requirements of every application. If application </w:t>
      </w:r>
      <w:proofErr w:type="gramStart"/>
      <w:r w:rsidRPr="009E7815">
        <w:rPr>
          <w:rFonts w:ascii="Times New Roman" w:hAnsi="Times New Roman" w:cs="Times New Roman"/>
          <w:sz w:val="24"/>
          <w:szCs w:val="24"/>
        </w:rPr>
        <w:t>A</w:t>
      </w:r>
      <w:proofErr w:type="gramEnd"/>
      <w:r w:rsidRPr="009E7815">
        <w:rPr>
          <w:rFonts w:ascii="Times New Roman" w:hAnsi="Times New Roman" w:cs="Times New Roman"/>
          <w:sz w:val="24"/>
          <w:szCs w:val="24"/>
        </w:rPr>
        <w:t xml:space="preserve"> needs version 1.0 of a particular module but application B needs version 2.0, then the requirements are in conflict and installing either version 1.0 or 2.0 will leave one application unable to run.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The solution for this problem is to create a virtual environment, a self-contained directory tree that contains a Python installation for a particular version of Python, plus a number of additional packages.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Different applications can then use different virtual environments. To resolve the earlier example of conflicting requirements, application A can have its own virtual environment with version 1.0 installed while application B has another virtual environment with version </w:t>
      </w:r>
      <w:r w:rsidRPr="009E7815">
        <w:rPr>
          <w:rFonts w:ascii="Times New Roman" w:hAnsi="Times New Roman" w:cs="Times New Roman"/>
          <w:sz w:val="24"/>
          <w:szCs w:val="24"/>
        </w:rPr>
        <w:lastRenderedPageBreak/>
        <w:t>2.0. If application B requires a library be upgraded to version 3.0, this will not affect application A’s environment.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Creating Virtual Environments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module used to create and manage virtual environments is called </w:t>
      </w:r>
      <w:proofErr w:type="spellStart"/>
      <w:r w:rsidRPr="009E7815">
        <w:rPr>
          <w:rFonts w:ascii="Times New Roman" w:hAnsi="Times New Roman" w:cs="Times New Roman"/>
          <w:sz w:val="24"/>
          <w:szCs w:val="24"/>
        </w:rPr>
        <w:t>venv</w:t>
      </w:r>
      <w:proofErr w:type="spellEnd"/>
      <w:r w:rsidRPr="009E7815">
        <w:rPr>
          <w:rFonts w:ascii="Times New Roman" w:hAnsi="Times New Roman" w:cs="Times New Roman"/>
          <w:sz w:val="24"/>
          <w:szCs w:val="24"/>
        </w:rPr>
        <w:t xml:space="preserve">. </w:t>
      </w:r>
      <w:proofErr w:type="spellStart"/>
      <w:proofErr w:type="gramStart"/>
      <w:r w:rsidRPr="009E7815">
        <w:rPr>
          <w:rFonts w:ascii="Times New Roman" w:hAnsi="Times New Roman" w:cs="Times New Roman"/>
          <w:sz w:val="24"/>
          <w:szCs w:val="24"/>
        </w:rPr>
        <w:t>venv</w:t>
      </w:r>
      <w:proofErr w:type="spellEnd"/>
      <w:proofErr w:type="gramEnd"/>
      <w:r w:rsidRPr="009E7815">
        <w:rPr>
          <w:rFonts w:ascii="Times New Roman" w:hAnsi="Times New Roman" w:cs="Times New Roman"/>
          <w:sz w:val="24"/>
          <w:szCs w:val="24"/>
        </w:rPr>
        <w:t xml:space="preserve"> will usually install the most recent version of Python that you have available. If you have multiple versions of Python on your system, you can select a specific Python version by running python3 or whichever version you want.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To create a virtual environment, decide upon a directory where you want to place it, and run the </w:t>
      </w:r>
      <w:proofErr w:type="spellStart"/>
      <w:r w:rsidRPr="009E7815">
        <w:rPr>
          <w:rFonts w:ascii="Times New Roman" w:hAnsi="Times New Roman" w:cs="Times New Roman"/>
          <w:sz w:val="24"/>
          <w:szCs w:val="24"/>
        </w:rPr>
        <w:t>venv</w:t>
      </w:r>
      <w:proofErr w:type="spellEnd"/>
      <w:r w:rsidRPr="009E7815">
        <w:rPr>
          <w:rFonts w:ascii="Times New Roman" w:hAnsi="Times New Roman" w:cs="Times New Roman"/>
          <w:sz w:val="24"/>
          <w:szCs w:val="24"/>
        </w:rPr>
        <w:t xml:space="preserve"> module as a script with the directory path:</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python3 -m </w:t>
      </w:r>
      <w:proofErr w:type="spellStart"/>
      <w:r w:rsidRPr="009E7815">
        <w:rPr>
          <w:rFonts w:ascii="Times New Roman" w:hAnsi="Times New Roman" w:cs="Times New Roman"/>
          <w:sz w:val="24"/>
          <w:szCs w:val="24"/>
        </w:rPr>
        <w:t>venv</w:t>
      </w:r>
      <w:proofErr w:type="spellEnd"/>
      <w:r w:rsidRPr="009E7815">
        <w:rPr>
          <w:rFonts w:ascii="Times New Roman" w:hAnsi="Times New Roman" w:cs="Times New Roman"/>
          <w:sz w:val="24"/>
          <w:szCs w:val="24"/>
        </w:rPr>
        <w:t xml:space="preserve"> tutorial-</w:t>
      </w:r>
      <w:proofErr w:type="spellStart"/>
      <w:r w:rsidRPr="009E7815">
        <w:rPr>
          <w:rFonts w:ascii="Times New Roman" w:hAnsi="Times New Roman" w:cs="Times New Roman"/>
          <w:sz w:val="24"/>
          <w:szCs w:val="24"/>
        </w:rPr>
        <w:t>env</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This will create the 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 xml:space="preserve"> directory if it doesn’t exist, and also create directories inside it containing a copy of the Python interpreter, the standard library, and various supporting files.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 common directory location for a virtual environment is .</w:t>
      </w:r>
      <w:proofErr w:type="spellStart"/>
      <w:r w:rsidRPr="009E7815">
        <w:rPr>
          <w:rFonts w:ascii="Times New Roman" w:hAnsi="Times New Roman" w:cs="Times New Roman"/>
          <w:sz w:val="24"/>
          <w:szCs w:val="24"/>
        </w:rPr>
        <w:t>venv</w:t>
      </w:r>
      <w:proofErr w:type="spellEnd"/>
      <w:r w:rsidRPr="009E7815">
        <w:rPr>
          <w:rFonts w:ascii="Times New Roman" w:hAnsi="Times New Roman" w:cs="Times New Roman"/>
          <w:sz w:val="24"/>
          <w:szCs w:val="24"/>
        </w:rPr>
        <w:t>. This name keeps the directory typically hidden in your shell and thus out of the way while giving it a name that explains why the directory exists. It also prevents clashing with .</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 xml:space="preserve"> environment variable definition files that some tooling supports.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Once you’ve created a virtual environment, you may activate it.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On Windows, run: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\Scripts\activate.bat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On </w:t>
      </w:r>
      <w:proofErr w:type="gramStart"/>
      <w:r w:rsidRPr="009E7815">
        <w:rPr>
          <w:rFonts w:ascii="Times New Roman" w:hAnsi="Times New Roman" w:cs="Times New Roman"/>
          <w:sz w:val="24"/>
          <w:szCs w:val="24"/>
        </w:rPr>
        <w:t>Unix</w:t>
      </w:r>
      <w:proofErr w:type="gramEnd"/>
      <w:r w:rsidRPr="009E7815">
        <w:rPr>
          <w:rFonts w:ascii="Times New Roman" w:hAnsi="Times New Roman" w:cs="Times New Roman"/>
          <w:sz w:val="24"/>
          <w:szCs w:val="24"/>
        </w:rPr>
        <w:t xml:space="preserve"> or </w:t>
      </w:r>
      <w:proofErr w:type="spellStart"/>
      <w:r w:rsidRPr="009E7815">
        <w:rPr>
          <w:rFonts w:ascii="Times New Roman" w:hAnsi="Times New Roman" w:cs="Times New Roman"/>
          <w:sz w:val="24"/>
          <w:szCs w:val="24"/>
        </w:rPr>
        <w:t>MacOS</w:t>
      </w:r>
      <w:proofErr w:type="spellEnd"/>
      <w:r w:rsidRPr="009E7815">
        <w:rPr>
          <w:rFonts w:ascii="Times New Roman" w:hAnsi="Times New Roman" w:cs="Times New Roman"/>
          <w:sz w:val="24"/>
          <w:szCs w:val="24"/>
        </w:rPr>
        <w:t>, run: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source</w:t>
      </w:r>
      <w:proofErr w:type="gramEnd"/>
      <w:r w:rsidRPr="009E7815">
        <w:rPr>
          <w:rFonts w:ascii="Times New Roman" w:hAnsi="Times New Roman" w:cs="Times New Roman"/>
          <w:sz w:val="24"/>
          <w:szCs w:val="24"/>
        </w:rPr>
        <w:t xml:space="preserve"> 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/bin/activate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(This script is written for the bash shell. If you use the </w:t>
      </w:r>
      <w:proofErr w:type="spellStart"/>
      <w:r w:rsidRPr="009E7815">
        <w:rPr>
          <w:rFonts w:ascii="Times New Roman" w:hAnsi="Times New Roman" w:cs="Times New Roman"/>
          <w:sz w:val="24"/>
          <w:szCs w:val="24"/>
        </w:rPr>
        <w:t>csh</w:t>
      </w:r>
      <w:proofErr w:type="spellEnd"/>
      <w:r w:rsidRPr="009E7815">
        <w:rPr>
          <w:rFonts w:ascii="Times New Roman" w:hAnsi="Times New Roman" w:cs="Times New Roman"/>
          <w:sz w:val="24"/>
          <w:szCs w:val="24"/>
        </w:rPr>
        <w:t xml:space="preserve"> or fish shells, there are alternate </w:t>
      </w:r>
      <w:proofErr w:type="spellStart"/>
      <w:r w:rsidRPr="009E7815">
        <w:rPr>
          <w:rFonts w:ascii="Times New Roman" w:hAnsi="Times New Roman" w:cs="Times New Roman"/>
          <w:sz w:val="24"/>
          <w:szCs w:val="24"/>
        </w:rPr>
        <w:t>activate.csh</w:t>
      </w:r>
      <w:proofErr w:type="spellEnd"/>
      <w:r w:rsidRPr="009E7815">
        <w:rPr>
          <w:rFonts w:ascii="Times New Roman" w:hAnsi="Times New Roman" w:cs="Times New Roman"/>
          <w:sz w:val="24"/>
          <w:szCs w:val="24"/>
        </w:rPr>
        <w:t xml:space="preserve"> and </w:t>
      </w:r>
      <w:proofErr w:type="spellStart"/>
      <w:r w:rsidRPr="009E7815">
        <w:rPr>
          <w:rFonts w:ascii="Times New Roman" w:hAnsi="Times New Roman" w:cs="Times New Roman"/>
          <w:sz w:val="24"/>
          <w:szCs w:val="24"/>
        </w:rPr>
        <w:t>activate.fish</w:t>
      </w:r>
      <w:proofErr w:type="spellEnd"/>
      <w:r w:rsidRPr="009E7815">
        <w:rPr>
          <w:rFonts w:ascii="Times New Roman" w:hAnsi="Times New Roman" w:cs="Times New Roman"/>
          <w:sz w:val="24"/>
          <w:szCs w:val="24"/>
        </w:rPr>
        <w:t xml:space="preserve"> scripts you should use instead.)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Activating the virtual environment will change your shell’s prompt to show what virtual environment you’re using, and modify the environment so that running python will get you that particular version and installation of Python. For example: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 xml:space="preserve">$ </w:t>
      </w:r>
      <w:proofErr w:type="gramStart"/>
      <w:r w:rsidRPr="009E7815">
        <w:rPr>
          <w:rFonts w:ascii="Times New Roman" w:hAnsi="Times New Roman" w:cs="Times New Roman"/>
          <w:sz w:val="24"/>
          <w:szCs w:val="24"/>
        </w:rPr>
        <w:t>source</w:t>
      </w:r>
      <w:proofErr w:type="gram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envs</w:t>
      </w:r>
      <w:proofErr w:type="spellEnd"/>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/bin/activate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python</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Python 3.5.1 (default, </w:t>
      </w:r>
      <w:proofErr w:type="gramStart"/>
      <w:r w:rsidRPr="009E7815">
        <w:rPr>
          <w:rFonts w:ascii="Times New Roman" w:hAnsi="Times New Roman" w:cs="Times New Roman"/>
          <w:sz w:val="24"/>
          <w:szCs w:val="24"/>
        </w:rPr>
        <w:t>May  6</w:t>
      </w:r>
      <w:proofErr w:type="gramEnd"/>
      <w:r w:rsidRPr="009E7815">
        <w:rPr>
          <w:rFonts w:ascii="Times New Roman" w:hAnsi="Times New Roman" w:cs="Times New Roman"/>
          <w:sz w:val="24"/>
          <w:szCs w:val="24"/>
        </w:rPr>
        <w:t xml:space="preserve"> 2016, 10:59:36)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 import sys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roofErr w:type="spellStart"/>
      <w:r w:rsidRPr="009E7815">
        <w:rPr>
          <w:rFonts w:ascii="Times New Roman" w:hAnsi="Times New Roman" w:cs="Times New Roman"/>
          <w:sz w:val="24"/>
          <w:szCs w:val="24"/>
        </w:rPr>
        <w:t>sys.path</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usr</w:t>
      </w:r>
      <w:proofErr w:type="spellEnd"/>
      <w:r w:rsidRPr="009E7815">
        <w:rPr>
          <w:rFonts w:ascii="Times New Roman" w:hAnsi="Times New Roman" w:cs="Times New Roman"/>
          <w:sz w:val="24"/>
          <w:szCs w:val="24"/>
        </w:rPr>
        <w:t>/local/lib/</w:t>
      </w:r>
      <w:proofErr w:type="gramStart"/>
      <w:r w:rsidRPr="009E7815">
        <w:rPr>
          <w:rFonts w:ascii="Times New Roman" w:hAnsi="Times New Roman" w:cs="Times New Roman"/>
          <w:sz w:val="24"/>
          <w:szCs w:val="24"/>
        </w:rPr>
        <w:t>python35.zip', ...,</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spellStart"/>
      <w:r w:rsidRPr="009E7815">
        <w:rPr>
          <w:rFonts w:ascii="Times New Roman" w:hAnsi="Times New Roman" w:cs="Times New Roman"/>
          <w:sz w:val="24"/>
          <w:szCs w:val="24"/>
        </w:rPr>
        <w:t>envs</w:t>
      </w:r>
      <w:proofErr w:type="spellEnd"/>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/lib/python3.5/site-packages']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12.3. Managing Packages with pip</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You can install, upgrade, and remove packages using a program called pip. By default pip will install packages from the Python Package Index, &lt;https://pypi.org&gt;. You can browse the Python Package Index by going to it in your web browser, or you can use pip’s limited search feature: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 pip search astronomy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skyfield</w:t>
      </w:r>
      <w:proofErr w:type="spellEnd"/>
      <w:proofErr w:type="gramEnd"/>
      <w:r w:rsidRPr="009E7815">
        <w:rPr>
          <w:rFonts w:ascii="Times New Roman" w:hAnsi="Times New Roman" w:cs="Times New Roman"/>
          <w:sz w:val="24"/>
          <w:szCs w:val="24"/>
        </w:rPr>
        <w:t xml:space="preserve">               - Elegant astronomy for 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gary</w:t>
      </w:r>
      <w:proofErr w:type="spellEnd"/>
      <w:proofErr w:type="gramEnd"/>
      <w:r w:rsidRPr="009E7815">
        <w:rPr>
          <w:rFonts w:ascii="Times New Roman" w:hAnsi="Times New Roman" w:cs="Times New Roman"/>
          <w:sz w:val="24"/>
          <w:szCs w:val="24"/>
        </w:rPr>
        <w:t xml:space="preserve">                   - Galactic astronomy and gravitational dynamics.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novas</w:t>
      </w:r>
      <w:proofErr w:type="spellEnd"/>
      <w:proofErr w:type="gramEnd"/>
      <w:r w:rsidRPr="009E7815">
        <w:rPr>
          <w:rFonts w:ascii="Times New Roman" w:hAnsi="Times New Roman" w:cs="Times New Roman"/>
          <w:sz w:val="24"/>
          <w:szCs w:val="24"/>
        </w:rPr>
        <w:t xml:space="preserve">                  - The United States Naval Observatory NOVAS astronomy library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astroobs</w:t>
      </w:r>
      <w:proofErr w:type="spellEnd"/>
      <w:proofErr w:type="gramEnd"/>
      <w:r w:rsidRPr="009E7815">
        <w:rPr>
          <w:rFonts w:ascii="Times New Roman" w:hAnsi="Times New Roman" w:cs="Times New Roman"/>
          <w:sz w:val="24"/>
          <w:szCs w:val="24"/>
        </w:rPr>
        <w:t xml:space="preserve">               - Provides astronomy ephemeris to plan telescope observations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PyAstronomy</w:t>
      </w:r>
      <w:proofErr w:type="spellEnd"/>
      <w:r w:rsidRPr="009E7815">
        <w:rPr>
          <w:rFonts w:ascii="Times New Roman" w:hAnsi="Times New Roman" w:cs="Times New Roman"/>
          <w:sz w:val="24"/>
          <w:szCs w:val="24"/>
        </w:rPr>
        <w:t xml:space="preserve">            - A collection of astronomy related tools for 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has a number of subcommands: “search”, “install”, “uninstall”, “freeze”, etc. (Consult the Installing Python Modules guide for complete documentation for pip.)</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You can install the latest version of a package by specifying a package’s name: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 xml:space="preserve"> (</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install </w:t>
      </w:r>
      <w:proofErr w:type="spellStart"/>
      <w:r w:rsidRPr="009E7815">
        <w:rPr>
          <w:rFonts w:ascii="Times New Roman" w:hAnsi="Times New Roman" w:cs="Times New Roman"/>
          <w:sz w:val="24"/>
          <w:szCs w:val="24"/>
        </w:rPr>
        <w:t>novas</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Collecting </w:t>
      </w:r>
      <w:proofErr w:type="spellStart"/>
      <w:r w:rsidRPr="009E7815">
        <w:rPr>
          <w:rFonts w:ascii="Times New Roman" w:hAnsi="Times New Roman" w:cs="Times New Roman"/>
          <w:sz w:val="24"/>
          <w:szCs w:val="24"/>
        </w:rPr>
        <w:t>novas</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Downloading novas-3.1.1.3.tar.gz (136kB)</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Installing collected packages: </w:t>
      </w:r>
      <w:proofErr w:type="spellStart"/>
      <w:r w:rsidRPr="009E7815">
        <w:rPr>
          <w:rFonts w:ascii="Times New Roman" w:hAnsi="Times New Roman" w:cs="Times New Roman"/>
          <w:sz w:val="24"/>
          <w:szCs w:val="24"/>
        </w:rPr>
        <w:t>novas</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Running setup.py install for </w:t>
      </w:r>
      <w:proofErr w:type="spellStart"/>
      <w:r w:rsidRPr="009E7815">
        <w:rPr>
          <w:rFonts w:ascii="Times New Roman" w:hAnsi="Times New Roman" w:cs="Times New Roman"/>
          <w:sz w:val="24"/>
          <w:szCs w:val="24"/>
        </w:rPr>
        <w:t>novas</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Successfully installed novas-3.1.1.3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You can also install a specific version of a package by giving the package name followed by == and the version number: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install requests==2.6.0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Collecting requests==2.6.0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Using cached requests-2.6.0-py2.py3-none-any.whl</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Installing collected packages: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Successfully installed requests-2.6.0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If you re-run this command, pip will notice that the requested version is already installed and do nothing. You can supply a different version number to get that version, or you can run pip install --upgrade to upgrade the package to the latest version: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 pip install --upgrade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Collecting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Installing collected packages: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Found existing installation: requests 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Uninstalling requests-2.6.0: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Successfully uninstalled requests-2.6.0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Successfully installed requests-2.7.0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uninstall followed by one or more package names will remove the packages from the virtual environment.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show will display information about a particular package: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 pip show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Metadata-Version: 2.0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Name: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Version: 2.7.0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Summary: Python HTTP for Humans.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Home-page: http://python-requests.org</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Author: Kenneth Reitz</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Author-email: me@kennethreitz.com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License: Apache 2.0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Location: /Users/</w:t>
      </w:r>
      <w:proofErr w:type="spellStart"/>
      <w:r w:rsidRPr="009E7815">
        <w:rPr>
          <w:rFonts w:ascii="Times New Roman" w:hAnsi="Times New Roman" w:cs="Times New Roman"/>
          <w:sz w:val="24"/>
          <w:szCs w:val="24"/>
        </w:rPr>
        <w:t>akuchling</w:t>
      </w:r>
      <w:proofErr w:type="spellEnd"/>
      <w:r w:rsidRPr="009E7815">
        <w:rPr>
          <w:rFonts w:ascii="Times New Roman" w:hAnsi="Times New Roman" w:cs="Times New Roman"/>
          <w:sz w:val="24"/>
          <w:szCs w:val="24"/>
        </w:rPr>
        <w:t>/</w:t>
      </w:r>
      <w:proofErr w:type="spellStart"/>
      <w:r w:rsidRPr="009E7815">
        <w:rPr>
          <w:rFonts w:ascii="Times New Roman" w:hAnsi="Times New Roman" w:cs="Times New Roman"/>
          <w:sz w:val="24"/>
          <w:szCs w:val="24"/>
        </w:rPr>
        <w:t>envs</w:t>
      </w:r>
      <w:proofErr w:type="spellEnd"/>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/lib/python3.4/site-packages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Requires: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list will display all of the packages installed in the virtual environment: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list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novas</w:t>
      </w:r>
      <w:proofErr w:type="spellEnd"/>
      <w:proofErr w:type="gramEnd"/>
      <w:r w:rsidRPr="009E7815">
        <w:rPr>
          <w:rFonts w:ascii="Times New Roman" w:hAnsi="Times New Roman" w:cs="Times New Roman"/>
          <w:sz w:val="24"/>
          <w:szCs w:val="24"/>
        </w:rPr>
        <w:t xml:space="preserve"> (3.1.1.3)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lastRenderedPageBreak/>
        <w:t>numpy</w:t>
      </w:r>
      <w:proofErr w:type="spellEnd"/>
      <w:proofErr w:type="gramEnd"/>
      <w:r w:rsidRPr="009E7815">
        <w:rPr>
          <w:rFonts w:ascii="Times New Roman" w:hAnsi="Times New Roman" w:cs="Times New Roman"/>
          <w:sz w:val="24"/>
          <w:szCs w:val="24"/>
        </w:rPr>
        <w:t xml:space="preserve"> (1.9.2)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(7.0.3)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requests</w:t>
      </w:r>
      <w:proofErr w:type="gramEnd"/>
      <w:r w:rsidRPr="009E7815">
        <w:rPr>
          <w:rFonts w:ascii="Times New Roman" w:hAnsi="Times New Roman" w:cs="Times New Roman"/>
          <w:sz w:val="24"/>
          <w:szCs w:val="24"/>
        </w:rPr>
        <w:t xml:space="preserve"> (2.7.0)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setuptools</w:t>
      </w:r>
      <w:proofErr w:type="spellEnd"/>
      <w:proofErr w:type="gramEnd"/>
      <w:r w:rsidRPr="009E7815">
        <w:rPr>
          <w:rFonts w:ascii="Times New Roman" w:hAnsi="Times New Roman" w:cs="Times New Roman"/>
          <w:sz w:val="24"/>
          <w:szCs w:val="24"/>
        </w:rPr>
        <w:t xml:space="preserve"> (16.0)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freeze will produce a similar list of the installed packages, but the output uses the format that pip install expects. A common convention is to put this list in a requirements.txt file: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freeze &gt; requirements.txt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cat</w:t>
      </w:r>
      <w:proofErr w:type="gramEnd"/>
      <w:r w:rsidRPr="009E7815">
        <w:rPr>
          <w:rFonts w:ascii="Times New Roman" w:hAnsi="Times New Roman" w:cs="Times New Roman"/>
          <w:sz w:val="24"/>
          <w:szCs w:val="24"/>
        </w:rPr>
        <w:t xml:space="preserve"> requirements.txt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novas</w:t>
      </w:r>
      <w:proofErr w:type="spellEnd"/>
      <w:proofErr w:type="gramEnd"/>
      <w:r w:rsidRPr="009E7815">
        <w:rPr>
          <w:rFonts w:ascii="Times New Roman" w:hAnsi="Times New Roman" w:cs="Times New Roman"/>
          <w:sz w:val="24"/>
          <w:szCs w:val="24"/>
        </w:rPr>
        <w:t>==3.1.1.3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numpy</w:t>
      </w:r>
      <w:proofErr w:type="spellEnd"/>
      <w:proofErr w:type="gramEnd"/>
      <w:r w:rsidRPr="009E7815">
        <w:rPr>
          <w:rFonts w:ascii="Times New Roman" w:hAnsi="Times New Roman" w:cs="Times New Roman"/>
          <w:sz w:val="24"/>
          <w:szCs w:val="24"/>
        </w:rPr>
        <w:t>==1.9.2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requests</w:t>
      </w:r>
      <w:proofErr w:type="gramEnd"/>
      <w:r w:rsidRPr="009E7815">
        <w:rPr>
          <w:rFonts w:ascii="Times New Roman" w:hAnsi="Times New Roman" w:cs="Times New Roman"/>
          <w:sz w:val="24"/>
          <w:szCs w:val="24"/>
        </w:rPr>
        <w:t>==2.7.0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The requirements.txt can then be committed to version control and shipped as part of an application. Users can then install all the necessary packages with install -r: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roofErr w:type="gramStart"/>
      <w:r w:rsidRPr="009E7815">
        <w:rPr>
          <w:rFonts w:ascii="Times New Roman" w:hAnsi="Times New Roman" w:cs="Times New Roman"/>
          <w:sz w:val="24"/>
          <w:szCs w:val="24"/>
        </w:rPr>
        <w:t>tutorial-</w:t>
      </w:r>
      <w:proofErr w:type="spellStart"/>
      <w:r w:rsidRPr="009E7815">
        <w:rPr>
          <w:rFonts w:ascii="Times New Roman" w:hAnsi="Times New Roman" w:cs="Times New Roman"/>
          <w:sz w:val="24"/>
          <w:szCs w:val="24"/>
        </w:rPr>
        <w:t>env</w:t>
      </w:r>
      <w:proofErr w:type="spellEnd"/>
      <w:proofErr w:type="gramEnd"/>
      <w:r w:rsidRPr="009E7815">
        <w:rPr>
          <w:rFonts w:ascii="Times New Roman" w:hAnsi="Times New Roman" w:cs="Times New Roman"/>
          <w:sz w:val="24"/>
          <w:szCs w:val="24"/>
        </w:rPr>
        <w:t xml:space="preserve">) $ </w:t>
      </w: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install -r requirements.txt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Collecting </w:t>
      </w:r>
      <w:proofErr w:type="spellStart"/>
      <w:r w:rsidRPr="009E7815">
        <w:rPr>
          <w:rFonts w:ascii="Times New Roman" w:hAnsi="Times New Roman" w:cs="Times New Roman"/>
          <w:sz w:val="24"/>
          <w:szCs w:val="24"/>
        </w:rPr>
        <w:t>novas</w:t>
      </w:r>
      <w:proofErr w:type="spellEnd"/>
      <w:r w:rsidRPr="009E7815">
        <w:rPr>
          <w:rFonts w:ascii="Times New Roman" w:hAnsi="Times New Roman" w:cs="Times New Roman"/>
          <w:sz w:val="24"/>
          <w:szCs w:val="24"/>
        </w:rPr>
        <w:t>==3.1.1.3 (from -r requirements.txt (line 1))</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Collecting </w:t>
      </w:r>
      <w:proofErr w:type="spellStart"/>
      <w:r w:rsidRPr="009E7815">
        <w:rPr>
          <w:rFonts w:ascii="Times New Roman" w:hAnsi="Times New Roman" w:cs="Times New Roman"/>
          <w:sz w:val="24"/>
          <w:szCs w:val="24"/>
        </w:rPr>
        <w:t>numpy</w:t>
      </w:r>
      <w:proofErr w:type="spellEnd"/>
      <w:r w:rsidRPr="009E7815">
        <w:rPr>
          <w:rFonts w:ascii="Times New Roman" w:hAnsi="Times New Roman" w:cs="Times New Roman"/>
          <w:sz w:val="24"/>
          <w:szCs w:val="24"/>
        </w:rPr>
        <w:t>==1.9.2 (from -r requirements.txt (line 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Collecting requests==2.7.0 (from -r requirements.txt (line 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Installing collected packages: </w:t>
      </w:r>
      <w:proofErr w:type="spellStart"/>
      <w:r w:rsidRPr="009E7815">
        <w:rPr>
          <w:rFonts w:ascii="Times New Roman" w:hAnsi="Times New Roman" w:cs="Times New Roman"/>
          <w:sz w:val="24"/>
          <w:szCs w:val="24"/>
        </w:rPr>
        <w:t>novas</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numpy</w:t>
      </w:r>
      <w:proofErr w:type="spellEnd"/>
      <w:r w:rsidRPr="009E7815">
        <w:rPr>
          <w:rFonts w:ascii="Times New Roman" w:hAnsi="Times New Roman" w:cs="Times New Roman"/>
          <w:sz w:val="24"/>
          <w:szCs w:val="24"/>
        </w:rPr>
        <w:t>, requests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 xml:space="preserve">  Running setup.py install for </w:t>
      </w:r>
      <w:proofErr w:type="spellStart"/>
      <w:r w:rsidRPr="009E7815">
        <w:rPr>
          <w:rFonts w:ascii="Times New Roman" w:hAnsi="Times New Roman" w:cs="Times New Roman"/>
          <w:sz w:val="24"/>
          <w:szCs w:val="24"/>
        </w:rPr>
        <w:t>novas</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Successfully installed novas-3.1.1.3 numpy-1.9.2 requests-2.7.0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pip</w:t>
      </w:r>
      <w:proofErr w:type="gramEnd"/>
      <w:r w:rsidRPr="009E7815">
        <w:rPr>
          <w:rFonts w:ascii="Times New Roman" w:hAnsi="Times New Roman" w:cs="Times New Roman"/>
          <w:sz w:val="24"/>
          <w:szCs w:val="24"/>
        </w:rPr>
        <w:t xml:space="preserve"> has many more options. Consult the Installing Python Modules guide for complete documentation for pip. When you’ve written a package and want to make it available on the Python Package Index, consult the Distributing Python Modules guide.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Cross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Platform. Architecture (executable=</w:t>
      </w:r>
      <w:proofErr w:type="spellStart"/>
      <w:r w:rsidRPr="009E7815">
        <w:rPr>
          <w:rFonts w:ascii="Times New Roman" w:hAnsi="Times New Roman" w:cs="Times New Roman"/>
          <w:sz w:val="24"/>
          <w:szCs w:val="24"/>
        </w:rPr>
        <w:t>sys.executable</w:t>
      </w:r>
      <w:proofErr w:type="spellEnd"/>
      <w:r w:rsidRPr="009E7815">
        <w:rPr>
          <w:rFonts w:ascii="Times New Roman" w:hAnsi="Times New Roman" w:cs="Times New Roman"/>
          <w:sz w:val="24"/>
          <w:szCs w:val="24"/>
        </w:rPr>
        <w:t>, bits='', linkage='')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Queries the given executable (defaults to the Python interpreter binary) for various architecture information.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tuple (bits, linkage) which contain information about the bit architecture and the linkage format used for the executable. Both values are returned as strings.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Values that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 are returned as given by the parameter presets. If bits is given as '', the </w:t>
      </w:r>
      <w:proofErr w:type="spellStart"/>
      <w:proofErr w:type="gramStart"/>
      <w:r w:rsidRPr="009E7815">
        <w:rPr>
          <w:rFonts w:ascii="Times New Roman" w:hAnsi="Times New Roman" w:cs="Times New Roman"/>
          <w:sz w:val="24"/>
          <w:szCs w:val="24"/>
        </w:rPr>
        <w:t>sizeof</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pointer) (or </w:t>
      </w:r>
      <w:proofErr w:type="spellStart"/>
      <w:r w:rsidRPr="009E7815">
        <w:rPr>
          <w:rFonts w:ascii="Times New Roman" w:hAnsi="Times New Roman" w:cs="Times New Roman"/>
          <w:sz w:val="24"/>
          <w:szCs w:val="24"/>
        </w:rPr>
        <w:t>sizeof</w:t>
      </w:r>
      <w:proofErr w:type="spellEnd"/>
      <w:r w:rsidRPr="009E7815">
        <w:rPr>
          <w:rFonts w:ascii="Times New Roman" w:hAnsi="Times New Roman" w:cs="Times New Roman"/>
          <w:sz w:val="24"/>
          <w:szCs w:val="24"/>
        </w:rPr>
        <w:t>(long) on Python version &lt; 1.5.2) is used as indicator for the supported pointer size.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function relies on the system’s file command to do the actual work. This is available on most if not all </w:t>
      </w:r>
      <w:proofErr w:type="gramStart"/>
      <w:r w:rsidRPr="009E7815">
        <w:rPr>
          <w:rFonts w:ascii="Times New Roman" w:hAnsi="Times New Roman" w:cs="Times New Roman"/>
          <w:sz w:val="24"/>
          <w:szCs w:val="24"/>
        </w:rPr>
        <w:t>Unix</w:t>
      </w:r>
      <w:proofErr w:type="gramEnd"/>
      <w:r w:rsidRPr="009E7815">
        <w:rPr>
          <w:rFonts w:ascii="Times New Roman" w:hAnsi="Times New Roman" w:cs="Times New Roman"/>
          <w:sz w:val="24"/>
          <w:szCs w:val="24"/>
        </w:rPr>
        <w:t xml:space="preserve"> platforms and some non-Unix platforms and then only if the executable points to the Python interpreter. Reasonable defaults are used when the above needs are not met.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w:t>
      </w:r>
      <w:proofErr w:type="gramStart"/>
      <w:r w:rsidRPr="009E7815">
        <w:rPr>
          <w:rFonts w:ascii="Times New Roman" w:hAnsi="Times New Roman" w:cs="Times New Roman"/>
          <w:sz w:val="24"/>
          <w:szCs w:val="24"/>
        </w:rPr>
        <w:t>On</w:t>
      </w:r>
      <w:proofErr w:type="gramEnd"/>
      <w:r w:rsidRPr="009E7815">
        <w:rPr>
          <w:rFonts w:ascii="Times New Roman" w:hAnsi="Times New Roman" w:cs="Times New Roman"/>
          <w:sz w:val="24"/>
          <w:szCs w:val="24"/>
        </w:rPr>
        <w:t xml:space="preserve"> Mac OS X (and perhaps other platforms), executable files may be universal files containing multiple architectures.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To get at the “64-bitness” of the current interpreter, it is more reliable to query the </w:t>
      </w:r>
      <w:proofErr w:type="spellStart"/>
      <w:r w:rsidRPr="009E7815">
        <w:rPr>
          <w:rFonts w:ascii="Times New Roman" w:hAnsi="Times New Roman" w:cs="Times New Roman"/>
          <w:sz w:val="24"/>
          <w:szCs w:val="24"/>
        </w:rPr>
        <w:t>sys.maxsize</w:t>
      </w:r>
      <w:proofErr w:type="spellEnd"/>
      <w:r w:rsidRPr="009E7815">
        <w:rPr>
          <w:rFonts w:ascii="Times New Roman" w:hAnsi="Times New Roman" w:cs="Times New Roman"/>
          <w:sz w:val="24"/>
          <w:szCs w:val="24"/>
        </w:rPr>
        <w:t xml:space="preserve"> attribute: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is_64bits = </w:t>
      </w:r>
      <w:proofErr w:type="spellStart"/>
      <w:r w:rsidRPr="009E7815">
        <w:rPr>
          <w:rFonts w:ascii="Times New Roman" w:hAnsi="Times New Roman" w:cs="Times New Roman"/>
          <w:sz w:val="24"/>
          <w:szCs w:val="24"/>
        </w:rPr>
        <w:t>sys.maxsize</w:t>
      </w:r>
      <w:proofErr w:type="spellEnd"/>
      <w:r w:rsidRPr="009E7815">
        <w:rPr>
          <w:rFonts w:ascii="Times New Roman" w:hAnsi="Times New Roman" w:cs="Times New Roman"/>
          <w:sz w:val="24"/>
          <w:szCs w:val="24"/>
        </w:rPr>
        <w:t>&gt; 2**32</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platform.machine</w:t>
      </w:r>
      <w:proofErr w:type="spellEnd"/>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machine type, e.g. 'i386'. 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lastRenderedPageBreak/>
        <w:t>platform.node</w:t>
      </w:r>
      <w:proofErr w:type="spellEnd"/>
      <w:r w:rsidRPr="009E7815">
        <w:rPr>
          <w:rFonts w:ascii="Times New Roman" w:hAnsi="Times New Roman" w:cs="Times New Roman"/>
          <w:sz w:val="24"/>
          <w:szCs w:val="24"/>
        </w:rPr>
        <w:t xml:space="preserv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computer’s network name (may not be fully qualified!). 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platform</w:t>
      </w:r>
      <w:proofErr w:type="gramEnd"/>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Platform(</w:t>
      </w:r>
      <w:proofErr w:type="gramEnd"/>
      <w:r w:rsidRPr="009E7815">
        <w:rPr>
          <w:rFonts w:ascii="Times New Roman" w:hAnsi="Times New Roman" w:cs="Times New Roman"/>
          <w:sz w:val="24"/>
          <w:szCs w:val="24"/>
        </w:rPr>
        <w:t>aliased=0, terse=0)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single string identifying the underlying platform with as much useful information as possible.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output is intended to be human readable rather than machine </w:t>
      </w:r>
      <w:proofErr w:type="spellStart"/>
      <w:r w:rsidRPr="009E7815">
        <w:rPr>
          <w:rFonts w:ascii="Times New Roman" w:hAnsi="Times New Roman" w:cs="Times New Roman"/>
          <w:sz w:val="24"/>
          <w:szCs w:val="24"/>
        </w:rPr>
        <w:t>parseable</w:t>
      </w:r>
      <w:proofErr w:type="spellEnd"/>
      <w:r w:rsidRPr="009E7815">
        <w:rPr>
          <w:rFonts w:ascii="Times New Roman" w:hAnsi="Times New Roman" w:cs="Times New Roman"/>
          <w:sz w:val="24"/>
          <w:szCs w:val="24"/>
        </w:rPr>
        <w:t>. It may look different on different platforms and this is intended.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If aliased is true, the function will use aliases for various platforms that report system names which differ from their common names, for example SunOS will be reported as Solaris. The </w:t>
      </w:r>
      <w:proofErr w:type="spellStart"/>
      <w:r w:rsidRPr="009E7815">
        <w:rPr>
          <w:rFonts w:ascii="Times New Roman" w:hAnsi="Times New Roman" w:cs="Times New Roman"/>
          <w:sz w:val="24"/>
          <w:szCs w:val="24"/>
        </w:rPr>
        <w:t>system_</w:t>
      </w:r>
      <w:proofErr w:type="gramStart"/>
      <w:r w:rsidRPr="009E7815">
        <w:rPr>
          <w:rFonts w:ascii="Times New Roman" w:hAnsi="Times New Roman" w:cs="Times New Roman"/>
          <w:sz w:val="24"/>
          <w:szCs w:val="24"/>
        </w:rPr>
        <w:t>alias</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function is used to implement this.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Setting terse to true </w:t>
      </w:r>
      <w:proofErr w:type="gramStart"/>
      <w:r w:rsidRPr="009E7815">
        <w:rPr>
          <w:rFonts w:ascii="Times New Roman" w:hAnsi="Times New Roman" w:cs="Times New Roman"/>
          <w:sz w:val="24"/>
          <w:szCs w:val="24"/>
        </w:rPr>
        <w:t>causes</w:t>
      </w:r>
      <w:proofErr w:type="gramEnd"/>
      <w:r w:rsidRPr="009E7815">
        <w:rPr>
          <w:rFonts w:ascii="Times New Roman" w:hAnsi="Times New Roman" w:cs="Times New Roman"/>
          <w:sz w:val="24"/>
          <w:szCs w:val="24"/>
        </w:rPr>
        <w:t xml:space="preserve"> the function to return only the absolute minimum information needed to identify the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platform.processor</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the (real) processor name, e.g. 'amdk6'.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 Note that many platforms do not provide this information or simply return the same value as for </w:t>
      </w:r>
      <w:proofErr w:type="gramStart"/>
      <w:r w:rsidRPr="009E7815">
        <w:rPr>
          <w:rFonts w:ascii="Times New Roman" w:hAnsi="Times New Roman" w:cs="Times New Roman"/>
          <w:sz w:val="24"/>
          <w:szCs w:val="24"/>
        </w:rPr>
        <w:t>machine(</w:t>
      </w:r>
      <w:proofErr w:type="gram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NetBSD</w:t>
      </w:r>
      <w:proofErr w:type="spellEnd"/>
      <w:r w:rsidRPr="009E7815">
        <w:rPr>
          <w:rFonts w:ascii="Times New Roman" w:hAnsi="Times New Roman" w:cs="Times New Roman"/>
          <w:sz w:val="24"/>
          <w:szCs w:val="24"/>
        </w:rPr>
        <w:t xml:space="preserve"> does this.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build</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tuple (</w:t>
      </w:r>
      <w:proofErr w:type="spellStart"/>
      <w:r w:rsidRPr="009E7815">
        <w:rPr>
          <w:rFonts w:ascii="Times New Roman" w:hAnsi="Times New Roman" w:cs="Times New Roman"/>
          <w:sz w:val="24"/>
          <w:szCs w:val="24"/>
        </w:rPr>
        <w:t>buildno</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builddate</w:t>
      </w:r>
      <w:proofErr w:type="spellEnd"/>
      <w:r w:rsidRPr="009E7815">
        <w:rPr>
          <w:rFonts w:ascii="Times New Roman" w:hAnsi="Times New Roman" w:cs="Times New Roman"/>
          <w:sz w:val="24"/>
          <w:szCs w:val="24"/>
        </w:rPr>
        <w:t>) stating the Python build number and date as strings.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compiler</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string identifying the compiler used for compiling 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branch</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string identifying the Python implementation SCM branch.</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New in version 2.6.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implementation</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string identifying the Python implementation. Possible return values are: ‘</w:t>
      </w:r>
      <w:proofErr w:type="spellStart"/>
      <w:r w:rsidRPr="009E7815">
        <w:rPr>
          <w:rFonts w:ascii="Times New Roman" w:hAnsi="Times New Roman" w:cs="Times New Roman"/>
          <w:sz w:val="24"/>
          <w:szCs w:val="24"/>
        </w:rPr>
        <w:t>CPython</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IronPython</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Jython</w:t>
      </w:r>
      <w:proofErr w:type="spellEnd"/>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w:t>
      </w:r>
      <w:proofErr w:type="spellStart"/>
      <w:r w:rsidRPr="009E7815">
        <w:rPr>
          <w:rFonts w:ascii="Times New Roman" w:hAnsi="Times New Roman" w:cs="Times New Roman"/>
          <w:sz w:val="24"/>
          <w:szCs w:val="24"/>
        </w:rPr>
        <w:t>PyPy</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New in version 2.6.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revision</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string identifying the Python implementation SCM revision.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New in version 2.6.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w:t>
      </w:r>
      <w:proofErr w:type="gramStart"/>
      <w:r w:rsidRPr="009E7815">
        <w:rPr>
          <w:rFonts w:ascii="Times New Roman" w:hAnsi="Times New Roman" w:cs="Times New Roman"/>
          <w:sz w:val="24"/>
          <w:szCs w:val="24"/>
        </w:rPr>
        <w:t>version</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the Python version as string '</w:t>
      </w:r>
      <w:proofErr w:type="spellStart"/>
      <w:r w:rsidRPr="009E7815">
        <w:rPr>
          <w:rFonts w:ascii="Times New Roman" w:hAnsi="Times New Roman" w:cs="Times New Roman"/>
          <w:sz w:val="24"/>
          <w:szCs w:val="24"/>
        </w:rPr>
        <w:t>major.minor.patchlevel</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that unlike the Python </w:t>
      </w:r>
      <w:proofErr w:type="spellStart"/>
      <w:r w:rsidRPr="009E7815">
        <w:rPr>
          <w:rFonts w:ascii="Times New Roman" w:hAnsi="Times New Roman" w:cs="Times New Roman"/>
          <w:sz w:val="24"/>
          <w:szCs w:val="24"/>
        </w:rPr>
        <w:t>sys.version</w:t>
      </w:r>
      <w:proofErr w:type="spellEnd"/>
      <w:r w:rsidRPr="009E7815">
        <w:rPr>
          <w:rFonts w:ascii="Times New Roman" w:hAnsi="Times New Roman" w:cs="Times New Roman"/>
          <w:sz w:val="24"/>
          <w:szCs w:val="24"/>
        </w:rPr>
        <w:t xml:space="preserve">, the returned value will always include the </w:t>
      </w:r>
      <w:proofErr w:type="spellStart"/>
      <w:r w:rsidRPr="009E7815">
        <w:rPr>
          <w:rFonts w:ascii="Times New Roman" w:hAnsi="Times New Roman" w:cs="Times New Roman"/>
          <w:sz w:val="24"/>
          <w:szCs w:val="24"/>
        </w:rPr>
        <w:t>patchlevel</w:t>
      </w:r>
      <w:proofErr w:type="spellEnd"/>
      <w:r w:rsidRPr="009E7815">
        <w:rPr>
          <w:rFonts w:ascii="Times New Roman" w:hAnsi="Times New Roman" w:cs="Times New Roman"/>
          <w:sz w:val="24"/>
          <w:szCs w:val="24"/>
        </w:rPr>
        <w:t xml:space="preserve"> (it defaults to 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platform.python_version_</w:t>
      </w:r>
      <w:proofErr w:type="gramStart"/>
      <w:r w:rsidRPr="009E7815">
        <w:rPr>
          <w:rFonts w:ascii="Times New Roman" w:hAnsi="Times New Roman" w:cs="Times New Roman"/>
          <w:sz w:val="24"/>
          <w:szCs w:val="24"/>
        </w:rPr>
        <w:t>tuple</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Python version as tuple (major, minor, </w:t>
      </w:r>
      <w:proofErr w:type="spellStart"/>
      <w:r w:rsidRPr="009E7815">
        <w:rPr>
          <w:rFonts w:ascii="Times New Roman" w:hAnsi="Times New Roman" w:cs="Times New Roman"/>
          <w:sz w:val="24"/>
          <w:szCs w:val="24"/>
        </w:rPr>
        <w:t>patchlevel</w:t>
      </w:r>
      <w:proofErr w:type="spellEnd"/>
      <w:r w:rsidRPr="009E7815">
        <w:rPr>
          <w:rFonts w:ascii="Times New Roman" w:hAnsi="Times New Roman" w:cs="Times New Roman"/>
          <w:sz w:val="24"/>
          <w:szCs w:val="24"/>
        </w:rPr>
        <w:t>) of strings.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that unlike the Python </w:t>
      </w:r>
      <w:proofErr w:type="spellStart"/>
      <w:r w:rsidRPr="009E7815">
        <w:rPr>
          <w:rFonts w:ascii="Times New Roman" w:hAnsi="Times New Roman" w:cs="Times New Roman"/>
          <w:sz w:val="24"/>
          <w:szCs w:val="24"/>
        </w:rPr>
        <w:t>sys.version</w:t>
      </w:r>
      <w:proofErr w:type="spellEnd"/>
      <w:r w:rsidRPr="009E7815">
        <w:rPr>
          <w:rFonts w:ascii="Times New Roman" w:hAnsi="Times New Roman" w:cs="Times New Roman"/>
          <w:sz w:val="24"/>
          <w:szCs w:val="24"/>
        </w:rPr>
        <w:t xml:space="preserve">, the returned value will always include the </w:t>
      </w:r>
      <w:proofErr w:type="spellStart"/>
      <w:r w:rsidRPr="009E7815">
        <w:rPr>
          <w:rFonts w:ascii="Times New Roman" w:hAnsi="Times New Roman" w:cs="Times New Roman"/>
          <w:sz w:val="24"/>
          <w:szCs w:val="24"/>
        </w:rPr>
        <w:t>patchlevel</w:t>
      </w:r>
      <w:proofErr w:type="spellEnd"/>
      <w:r w:rsidRPr="009E7815">
        <w:rPr>
          <w:rFonts w:ascii="Times New Roman" w:hAnsi="Times New Roman" w:cs="Times New Roman"/>
          <w:sz w:val="24"/>
          <w:szCs w:val="24"/>
        </w:rPr>
        <w:t xml:space="preserve"> (it defaults to '0').</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platform.release</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system’s release, e.g. '2.2.0' or 'NT' 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platform.system</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system/OS name, e.g. 'Linux', 'Windows', or 'Java'. 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platform.system_</w:t>
      </w:r>
      <w:proofErr w:type="gramStart"/>
      <w:r w:rsidRPr="009E7815">
        <w:rPr>
          <w:rFonts w:ascii="Times New Roman" w:hAnsi="Times New Roman" w:cs="Times New Roman"/>
          <w:sz w:val="24"/>
          <w:szCs w:val="24"/>
        </w:rPr>
        <w:t>alias</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system, release, version)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Returns (system, release, version) aliased to common marketing names used for some systems. It also does some reordering of the information in some cases where it would otherwise cause confusion.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platform.version</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the system’s release version, e.g. '#3 on degas'. An empty string is returned if the value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platform.uname</w:t>
      </w:r>
      <w:proofErr w:type="spellEnd"/>
      <w:r w:rsidRPr="009E7815">
        <w:rPr>
          <w:rFonts w:ascii="Times New Roman" w:hAnsi="Times New Roman" w:cs="Times New Roman"/>
          <w:sz w:val="24"/>
          <w:szCs w:val="24"/>
        </w:rPr>
        <w:t>()</w:t>
      </w:r>
      <w:proofErr w:type="gram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Fairly portable </w:t>
      </w:r>
      <w:proofErr w:type="spellStart"/>
      <w:r w:rsidRPr="009E7815">
        <w:rPr>
          <w:rFonts w:ascii="Times New Roman" w:hAnsi="Times New Roman" w:cs="Times New Roman"/>
          <w:sz w:val="24"/>
          <w:szCs w:val="24"/>
        </w:rPr>
        <w:t>uname</w:t>
      </w:r>
      <w:proofErr w:type="spellEnd"/>
      <w:r w:rsidRPr="009E7815">
        <w:rPr>
          <w:rFonts w:ascii="Times New Roman" w:hAnsi="Times New Roman" w:cs="Times New Roman"/>
          <w:sz w:val="24"/>
          <w:szCs w:val="24"/>
        </w:rPr>
        <w:t xml:space="preserve"> interface. Returns a tuple of strings (system, node, release, version, machine, processor) identifying the underlying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that unlike the </w:t>
      </w:r>
      <w:proofErr w:type="spellStart"/>
      <w:proofErr w:type="gramStart"/>
      <w:r w:rsidRPr="009E7815">
        <w:rPr>
          <w:rFonts w:ascii="Times New Roman" w:hAnsi="Times New Roman" w:cs="Times New Roman"/>
          <w:sz w:val="24"/>
          <w:szCs w:val="24"/>
        </w:rPr>
        <w:t>os.uname</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function this also returns possible processor information as additional tuple entry.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Entries which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 are set to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Java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platform.java_</w:t>
      </w:r>
      <w:proofErr w:type="gramStart"/>
      <w:r w:rsidRPr="009E7815">
        <w:rPr>
          <w:rFonts w:ascii="Times New Roman" w:hAnsi="Times New Roman" w:cs="Times New Roman"/>
          <w:sz w:val="24"/>
          <w:szCs w:val="24"/>
        </w:rPr>
        <w:t>ver</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release='', vendor='', </w:t>
      </w:r>
      <w:proofErr w:type="spellStart"/>
      <w:r w:rsidRPr="009E7815">
        <w:rPr>
          <w:rFonts w:ascii="Times New Roman" w:hAnsi="Times New Roman" w:cs="Times New Roman"/>
          <w:sz w:val="24"/>
          <w:szCs w:val="24"/>
        </w:rPr>
        <w:t>vminfo</w:t>
      </w:r>
      <w:proofErr w:type="spellEnd"/>
      <w:r w:rsidRPr="009E7815">
        <w:rPr>
          <w:rFonts w:ascii="Times New Roman" w:hAnsi="Times New Roman" w:cs="Times New Roman"/>
          <w:sz w:val="24"/>
          <w:szCs w:val="24"/>
        </w:rPr>
        <w:t xml:space="preserve">=('', '', ''), </w:t>
      </w:r>
      <w:proofErr w:type="spellStart"/>
      <w:r w:rsidRPr="009E7815">
        <w:rPr>
          <w:rFonts w:ascii="Times New Roman" w:hAnsi="Times New Roman" w:cs="Times New Roman"/>
          <w:sz w:val="24"/>
          <w:szCs w:val="24"/>
        </w:rPr>
        <w:t>osinfo</w:t>
      </w:r>
      <w:proofErr w:type="spellEnd"/>
      <w:r w:rsidRPr="009E7815">
        <w:rPr>
          <w:rFonts w:ascii="Times New Roman" w:hAnsi="Times New Roman" w:cs="Times New Roman"/>
          <w:sz w:val="24"/>
          <w:szCs w:val="24"/>
        </w:rPr>
        <w:t>=('', '',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Version interface for </w:t>
      </w:r>
      <w:proofErr w:type="spellStart"/>
      <w:r w:rsidRPr="009E7815">
        <w:rPr>
          <w:rFonts w:ascii="Times New Roman" w:hAnsi="Times New Roman" w:cs="Times New Roman"/>
          <w:sz w:val="24"/>
          <w:szCs w:val="24"/>
        </w:rPr>
        <w:t>Jython</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Returns a tuple (release, vendor, </w:t>
      </w:r>
      <w:proofErr w:type="spellStart"/>
      <w:r w:rsidRPr="009E7815">
        <w:rPr>
          <w:rFonts w:ascii="Times New Roman" w:hAnsi="Times New Roman" w:cs="Times New Roman"/>
          <w:sz w:val="24"/>
          <w:szCs w:val="24"/>
        </w:rPr>
        <w:t>vminfo</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osinfo</w:t>
      </w:r>
      <w:proofErr w:type="spellEnd"/>
      <w:r w:rsidRPr="009E7815">
        <w:rPr>
          <w:rFonts w:ascii="Times New Roman" w:hAnsi="Times New Roman" w:cs="Times New Roman"/>
          <w:sz w:val="24"/>
          <w:szCs w:val="24"/>
        </w:rPr>
        <w:t xml:space="preserve">) with </w:t>
      </w:r>
      <w:proofErr w:type="spellStart"/>
      <w:r w:rsidRPr="009E7815">
        <w:rPr>
          <w:rFonts w:ascii="Times New Roman" w:hAnsi="Times New Roman" w:cs="Times New Roman"/>
          <w:sz w:val="24"/>
          <w:szCs w:val="24"/>
        </w:rPr>
        <w:t>vminfo</w:t>
      </w:r>
      <w:proofErr w:type="spellEnd"/>
      <w:r w:rsidRPr="009E7815">
        <w:rPr>
          <w:rFonts w:ascii="Times New Roman" w:hAnsi="Times New Roman" w:cs="Times New Roman"/>
          <w:sz w:val="24"/>
          <w:szCs w:val="24"/>
        </w:rPr>
        <w:t xml:space="preserve"> being a tuple (</w:t>
      </w:r>
      <w:proofErr w:type="spellStart"/>
      <w:r w:rsidRPr="009E7815">
        <w:rPr>
          <w:rFonts w:ascii="Times New Roman" w:hAnsi="Times New Roman" w:cs="Times New Roman"/>
          <w:sz w:val="24"/>
          <w:szCs w:val="24"/>
        </w:rPr>
        <w:t>vm_name</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vm_release</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vm_vendor</w:t>
      </w:r>
      <w:proofErr w:type="spellEnd"/>
      <w:r w:rsidRPr="009E7815">
        <w:rPr>
          <w:rFonts w:ascii="Times New Roman" w:hAnsi="Times New Roman" w:cs="Times New Roman"/>
          <w:sz w:val="24"/>
          <w:szCs w:val="24"/>
        </w:rPr>
        <w:t xml:space="preserve">) and </w:t>
      </w:r>
      <w:proofErr w:type="spellStart"/>
      <w:r w:rsidRPr="009E7815">
        <w:rPr>
          <w:rFonts w:ascii="Times New Roman" w:hAnsi="Times New Roman" w:cs="Times New Roman"/>
          <w:sz w:val="24"/>
          <w:szCs w:val="24"/>
        </w:rPr>
        <w:t>osinfo</w:t>
      </w:r>
      <w:proofErr w:type="spellEnd"/>
      <w:r w:rsidRPr="009E7815">
        <w:rPr>
          <w:rFonts w:ascii="Times New Roman" w:hAnsi="Times New Roman" w:cs="Times New Roman"/>
          <w:sz w:val="24"/>
          <w:szCs w:val="24"/>
        </w:rPr>
        <w:t xml:space="preserve"> being a tuple (</w:t>
      </w:r>
      <w:proofErr w:type="spellStart"/>
      <w:r w:rsidRPr="009E7815">
        <w:rPr>
          <w:rFonts w:ascii="Times New Roman" w:hAnsi="Times New Roman" w:cs="Times New Roman"/>
          <w:sz w:val="24"/>
          <w:szCs w:val="24"/>
        </w:rPr>
        <w:t>os_name</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os_version</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os_arch</w:t>
      </w:r>
      <w:proofErr w:type="spellEnd"/>
      <w:r w:rsidRPr="009E7815">
        <w:rPr>
          <w:rFonts w:ascii="Times New Roman" w:hAnsi="Times New Roman" w:cs="Times New Roman"/>
          <w:sz w:val="24"/>
          <w:szCs w:val="24"/>
        </w:rPr>
        <w:t xml:space="preserve">). Values which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 are set to the defaults given as parameters (which all default to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Windows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platform.win32_</w:t>
      </w:r>
      <w:proofErr w:type="gramStart"/>
      <w:r w:rsidRPr="009E7815">
        <w:rPr>
          <w:rFonts w:ascii="Times New Roman" w:hAnsi="Times New Roman" w:cs="Times New Roman"/>
          <w:sz w:val="24"/>
          <w:szCs w:val="24"/>
        </w:rPr>
        <w:t>ver(</w:t>
      </w:r>
      <w:proofErr w:type="gramEnd"/>
      <w:r w:rsidRPr="009E7815">
        <w:rPr>
          <w:rFonts w:ascii="Times New Roman" w:hAnsi="Times New Roman" w:cs="Times New Roman"/>
          <w:sz w:val="24"/>
          <w:szCs w:val="24"/>
        </w:rPr>
        <w:t xml:space="preserve">release='', version='', </w:t>
      </w:r>
      <w:proofErr w:type="spellStart"/>
      <w:r w:rsidRPr="009E7815">
        <w:rPr>
          <w:rFonts w:ascii="Times New Roman" w:hAnsi="Times New Roman" w:cs="Times New Roman"/>
          <w:sz w:val="24"/>
          <w:szCs w:val="24"/>
        </w:rPr>
        <w:t>csd</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ptype</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Get additional version information from the Windows Registry and return a tuple (release, version, </w:t>
      </w:r>
      <w:proofErr w:type="spellStart"/>
      <w:r w:rsidRPr="009E7815">
        <w:rPr>
          <w:rFonts w:ascii="Times New Roman" w:hAnsi="Times New Roman" w:cs="Times New Roman"/>
          <w:sz w:val="24"/>
          <w:szCs w:val="24"/>
        </w:rPr>
        <w:t>csd</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ptype</w:t>
      </w:r>
      <w:proofErr w:type="spellEnd"/>
      <w:r w:rsidRPr="009E7815">
        <w:rPr>
          <w:rFonts w:ascii="Times New Roman" w:hAnsi="Times New Roman" w:cs="Times New Roman"/>
          <w:sz w:val="24"/>
          <w:szCs w:val="24"/>
        </w:rPr>
        <w:t>) referring to OS release, version number, CSD level (service pack) and OS type (multi/single processor).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As a hint: </w:t>
      </w:r>
      <w:proofErr w:type="spellStart"/>
      <w:r w:rsidRPr="009E7815">
        <w:rPr>
          <w:rFonts w:ascii="Times New Roman" w:hAnsi="Times New Roman" w:cs="Times New Roman"/>
          <w:sz w:val="24"/>
          <w:szCs w:val="24"/>
        </w:rPr>
        <w:t>ptype</w:t>
      </w:r>
      <w:proofErr w:type="spellEnd"/>
      <w:r w:rsidRPr="009E7815">
        <w:rPr>
          <w:rFonts w:ascii="Times New Roman" w:hAnsi="Times New Roman" w:cs="Times New Roman"/>
          <w:sz w:val="24"/>
          <w:szCs w:val="24"/>
        </w:rPr>
        <w:t xml:space="preserve"> is 'Uniprocessor Free' on single processor NT machines and 'Multiprocessor Free' on </w:t>
      </w:r>
      <w:proofErr w:type="spellStart"/>
      <w:r w:rsidRPr="009E7815">
        <w:rPr>
          <w:rFonts w:ascii="Times New Roman" w:hAnsi="Times New Roman" w:cs="Times New Roman"/>
          <w:sz w:val="24"/>
          <w:szCs w:val="24"/>
        </w:rPr>
        <w:t>multi processor</w:t>
      </w:r>
      <w:proofErr w:type="spellEnd"/>
      <w:r w:rsidRPr="009E7815">
        <w:rPr>
          <w:rFonts w:ascii="Times New Roman" w:hAnsi="Times New Roman" w:cs="Times New Roman"/>
          <w:sz w:val="24"/>
          <w:szCs w:val="24"/>
        </w:rPr>
        <w:t xml:space="preserve"> machines. The ‘Free’ refers to the OS version being free of </w:t>
      </w:r>
      <w:r w:rsidRPr="009E7815">
        <w:rPr>
          <w:rFonts w:ascii="Times New Roman" w:hAnsi="Times New Roman" w:cs="Times New Roman"/>
          <w:sz w:val="24"/>
          <w:szCs w:val="24"/>
        </w:rPr>
        <w:lastRenderedPageBreak/>
        <w:t>debugging code. It could also state ‘Checked’ which means the OS version uses debugging code, i.e. code that checks arguments, ranges, etc.</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w:t>
      </w:r>
      <w:proofErr w:type="gramStart"/>
      <w:r w:rsidRPr="009E7815">
        <w:rPr>
          <w:rFonts w:ascii="Times New Roman" w:hAnsi="Times New Roman" w:cs="Times New Roman"/>
          <w:sz w:val="24"/>
          <w:szCs w:val="24"/>
        </w:rPr>
        <w:t>This</w:t>
      </w:r>
      <w:proofErr w:type="gramEnd"/>
      <w:r w:rsidRPr="009E7815">
        <w:rPr>
          <w:rFonts w:ascii="Times New Roman" w:hAnsi="Times New Roman" w:cs="Times New Roman"/>
          <w:sz w:val="24"/>
          <w:szCs w:val="24"/>
        </w:rPr>
        <w:t xml:space="preserve"> function works best with Mark Hammond’s win32all package installed, but also on Python 2.3 and later (support for this was added in Python 2.6). It obviously only runs on Win32 compatible platforms.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Win95/98 specific</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platform.popen</w:t>
      </w:r>
      <w:proofErr w:type="spellEnd"/>
      <w:r w:rsidRPr="009E7815">
        <w:rPr>
          <w:rFonts w:ascii="Times New Roman" w:hAnsi="Times New Roman" w:cs="Times New Roman"/>
          <w:sz w:val="24"/>
          <w:szCs w:val="24"/>
        </w:rPr>
        <w:t>(</w:t>
      </w:r>
      <w:proofErr w:type="spellStart"/>
      <w:proofErr w:type="gramEnd"/>
      <w:r w:rsidRPr="009E7815">
        <w:rPr>
          <w:rFonts w:ascii="Times New Roman" w:hAnsi="Times New Roman" w:cs="Times New Roman"/>
          <w:sz w:val="24"/>
          <w:szCs w:val="24"/>
        </w:rPr>
        <w:t>cmd</w:t>
      </w:r>
      <w:proofErr w:type="spellEnd"/>
      <w:r w:rsidRPr="009E7815">
        <w:rPr>
          <w:rFonts w:ascii="Times New Roman" w:hAnsi="Times New Roman" w:cs="Times New Roman"/>
          <w:sz w:val="24"/>
          <w:szCs w:val="24"/>
        </w:rPr>
        <w:t xml:space="preserve">, mode='r', </w:t>
      </w:r>
      <w:proofErr w:type="spellStart"/>
      <w:r w:rsidRPr="009E7815">
        <w:rPr>
          <w:rFonts w:ascii="Times New Roman" w:hAnsi="Times New Roman" w:cs="Times New Roman"/>
          <w:sz w:val="24"/>
          <w:szCs w:val="24"/>
        </w:rPr>
        <w:t>bufsize</w:t>
      </w:r>
      <w:proofErr w:type="spellEnd"/>
      <w:r w:rsidRPr="009E7815">
        <w:rPr>
          <w:rFonts w:ascii="Times New Roman" w:hAnsi="Times New Roman" w:cs="Times New Roman"/>
          <w:sz w:val="24"/>
          <w:szCs w:val="24"/>
        </w:rPr>
        <w:t>=None)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Portable </w:t>
      </w:r>
      <w:proofErr w:type="spellStart"/>
      <w:proofErr w:type="gramStart"/>
      <w:r w:rsidRPr="009E7815">
        <w:rPr>
          <w:rFonts w:ascii="Times New Roman" w:hAnsi="Times New Roman" w:cs="Times New Roman"/>
          <w:sz w:val="24"/>
          <w:szCs w:val="24"/>
        </w:rPr>
        <w:t>popen</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 interface. Find a working </w:t>
      </w:r>
      <w:proofErr w:type="spellStart"/>
      <w:r w:rsidRPr="009E7815">
        <w:rPr>
          <w:rFonts w:ascii="Times New Roman" w:hAnsi="Times New Roman" w:cs="Times New Roman"/>
          <w:sz w:val="24"/>
          <w:szCs w:val="24"/>
        </w:rPr>
        <w:t>popen</w:t>
      </w:r>
      <w:proofErr w:type="spellEnd"/>
      <w:r w:rsidRPr="009E7815">
        <w:rPr>
          <w:rFonts w:ascii="Times New Roman" w:hAnsi="Times New Roman" w:cs="Times New Roman"/>
          <w:sz w:val="24"/>
          <w:szCs w:val="24"/>
        </w:rPr>
        <w:t xml:space="preserve"> implementation preferring </w:t>
      </w:r>
      <w:proofErr w:type="gramStart"/>
      <w:r w:rsidRPr="009E7815">
        <w:rPr>
          <w:rFonts w:ascii="Times New Roman" w:hAnsi="Times New Roman" w:cs="Times New Roman"/>
          <w:sz w:val="24"/>
          <w:szCs w:val="24"/>
        </w:rPr>
        <w:t>win32pipe.popen(</w:t>
      </w:r>
      <w:proofErr w:type="gramEnd"/>
      <w:r w:rsidRPr="009E7815">
        <w:rPr>
          <w:rFonts w:ascii="Times New Roman" w:hAnsi="Times New Roman" w:cs="Times New Roman"/>
          <w:sz w:val="24"/>
          <w:szCs w:val="24"/>
        </w:rPr>
        <w:t xml:space="preserve">). On Windows NT, </w:t>
      </w:r>
      <w:proofErr w:type="gramStart"/>
      <w:r w:rsidRPr="009E7815">
        <w:rPr>
          <w:rFonts w:ascii="Times New Roman" w:hAnsi="Times New Roman" w:cs="Times New Roman"/>
          <w:sz w:val="24"/>
          <w:szCs w:val="24"/>
        </w:rPr>
        <w:t>win32pipe.popen(</w:t>
      </w:r>
      <w:proofErr w:type="gramEnd"/>
      <w:r w:rsidRPr="009E7815">
        <w:rPr>
          <w:rFonts w:ascii="Times New Roman" w:hAnsi="Times New Roman" w:cs="Times New Roman"/>
          <w:sz w:val="24"/>
          <w:szCs w:val="24"/>
        </w:rPr>
        <w:t>) should work; on Windows 9x it hangs due to bugs in the MS C library.</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Mac OS Platform</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platform.mac_</w:t>
      </w:r>
      <w:proofErr w:type="gramStart"/>
      <w:r w:rsidRPr="009E7815">
        <w:rPr>
          <w:rFonts w:ascii="Times New Roman" w:hAnsi="Times New Roman" w:cs="Times New Roman"/>
          <w:sz w:val="24"/>
          <w:szCs w:val="24"/>
        </w:rPr>
        <w:t>ver</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release='', </w:t>
      </w:r>
      <w:proofErr w:type="spellStart"/>
      <w:r w:rsidRPr="009E7815">
        <w:rPr>
          <w:rFonts w:ascii="Times New Roman" w:hAnsi="Times New Roman" w:cs="Times New Roman"/>
          <w:sz w:val="24"/>
          <w:szCs w:val="24"/>
        </w:rPr>
        <w:t>versioninfo</w:t>
      </w:r>
      <w:proofErr w:type="spellEnd"/>
      <w:r w:rsidRPr="009E7815">
        <w:rPr>
          <w:rFonts w:ascii="Times New Roman" w:hAnsi="Times New Roman" w:cs="Times New Roman"/>
          <w:sz w:val="24"/>
          <w:szCs w:val="24"/>
        </w:rPr>
        <w:t>=('', '', ''), machine='')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Get Mac OS version information and return it as tuple (release, </w:t>
      </w:r>
      <w:proofErr w:type="spellStart"/>
      <w:r w:rsidRPr="009E7815">
        <w:rPr>
          <w:rFonts w:ascii="Times New Roman" w:hAnsi="Times New Roman" w:cs="Times New Roman"/>
          <w:sz w:val="24"/>
          <w:szCs w:val="24"/>
        </w:rPr>
        <w:t>versioninfo</w:t>
      </w:r>
      <w:proofErr w:type="spellEnd"/>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machine</w:t>
      </w:r>
      <w:proofErr w:type="gramEnd"/>
      <w:r w:rsidRPr="009E7815">
        <w:rPr>
          <w:rFonts w:ascii="Times New Roman" w:hAnsi="Times New Roman" w:cs="Times New Roman"/>
          <w:sz w:val="24"/>
          <w:szCs w:val="24"/>
        </w:rPr>
        <w:t xml:space="preserve">) with </w:t>
      </w:r>
      <w:proofErr w:type="spellStart"/>
      <w:r w:rsidRPr="009E7815">
        <w:rPr>
          <w:rFonts w:ascii="Times New Roman" w:hAnsi="Times New Roman" w:cs="Times New Roman"/>
          <w:sz w:val="24"/>
          <w:szCs w:val="24"/>
        </w:rPr>
        <w:t>versioninfo</w:t>
      </w:r>
      <w:proofErr w:type="spellEnd"/>
      <w:r w:rsidRPr="009E7815">
        <w:rPr>
          <w:rFonts w:ascii="Times New Roman" w:hAnsi="Times New Roman" w:cs="Times New Roman"/>
          <w:sz w:val="24"/>
          <w:szCs w:val="24"/>
        </w:rPr>
        <w:t xml:space="preserve"> being a tuple (version, </w:t>
      </w:r>
      <w:proofErr w:type="spellStart"/>
      <w:r w:rsidRPr="009E7815">
        <w:rPr>
          <w:rFonts w:ascii="Times New Roman" w:hAnsi="Times New Roman" w:cs="Times New Roman"/>
          <w:sz w:val="24"/>
          <w:szCs w:val="24"/>
        </w:rPr>
        <w:t>dev_stage</w:t>
      </w:r>
      <w:proofErr w:type="spellEnd"/>
      <w:r w:rsidRPr="009E7815">
        <w:rPr>
          <w:rFonts w:ascii="Times New Roman" w:hAnsi="Times New Roman" w:cs="Times New Roman"/>
          <w:sz w:val="24"/>
          <w:szCs w:val="24"/>
        </w:rPr>
        <w:t xml:space="preserve">, </w:t>
      </w:r>
      <w:proofErr w:type="spellStart"/>
      <w:r w:rsidRPr="009E7815">
        <w:rPr>
          <w:rFonts w:ascii="Times New Roman" w:hAnsi="Times New Roman" w:cs="Times New Roman"/>
          <w:sz w:val="24"/>
          <w:szCs w:val="24"/>
        </w:rPr>
        <w:t>non_release_version</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Entries which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determined are set to ''. All tuple entries are strings.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proofErr w:type="gramStart"/>
      <w:r w:rsidRPr="009E7815">
        <w:rPr>
          <w:rFonts w:ascii="Times New Roman" w:hAnsi="Times New Roman" w:cs="Times New Roman"/>
          <w:b/>
          <w:sz w:val="24"/>
          <w:szCs w:val="24"/>
        </w:rPr>
        <w:t>Unix</w:t>
      </w:r>
      <w:proofErr w:type="gramEnd"/>
      <w:r w:rsidRPr="009E7815">
        <w:rPr>
          <w:rFonts w:ascii="Times New Roman" w:hAnsi="Times New Roman" w:cs="Times New Roman"/>
          <w:b/>
          <w:sz w:val="24"/>
          <w:szCs w:val="24"/>
        </w:rPr>
        <w:t xml:space="preserve"> Platforms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platform.dist</w:t>
      </w:r>
      <w:proofErr w:type="spellEnd"/>
      <w:r w:rsidRPr="009E7815">
        <w:rPr>
          <w:rFonts w:ascii="Times New Roman" w:hAnsi="Times New Roman" w:cs="Times New Roman"/>
          <w:sz w:val="24"/>
          <w:szCs w:val="24"/>
        </w:rPr>
        <w:t>(</w:t>
      </w:r>
      <w:proofErr w:type="spellStart"/>
      <w:proofErr w:type="gramEnd"/>
      <w:r w:rsidRPr="009E7815">
        <w:rPr>
          <w:rFonts w:ascii="Times New Roman" w:hAnsi="Times New Roman" w:cs="Times New Roman"/>
          <w:sz w:val="24"/>
          <w:szCs w:val="24"/>
        </w:rPr>
        <w:t>distname</w:t>
      </w:r>
      <w:proofErr w:type="spellEnd"/>
      <w:r w:rsidRPr="009E7815">
        <w:rPr>
          <w:rFonts w:ascii="Times New Roman" w:hAnsi="Times New Roman" w:cs="Times New Roman"/>
          <w:sz w:val="24"/>
          <w:szCs w:val="24"/>
        </w:rPr>
        <w:t xml:space="preserve">='', version='', id='', </w:t>
      </w:r>
      <w:proofErr w:type="spellStart"/>
      <w:r w:rsidRPr="009E7815">
        <w:rPr>
          <w:rFonts w:ascii="Times New Roman" w:hAnsi="Times New Roman" w:cs="Times New Roman"/>
          <w:sz w:val="24"/>
          <w:szCs w:val="24"/>
        </w:rPr>
        <w:t>supported_dists</w:t>
      </w:r>
      <w:proofErr w:type="spellEnd"/>
      <w:r w:rsidRPr="009E7815">
        <w:rPr>
          <w:rFonts w:ascii="Times New Roman" w:hAnsi="Times New Roman" w:cs="Times New Roman"/>
          <w:sz w:val="24"/>
          <w:szCs w:val="24"/>
        </w:rPr>
        <w:t>=('</w:t>
      </w:r>
      <w:proofErr w:type="spellStart"/>
      <w:r w:rsidRPr="009E7815">
        <w:rPr>
          <w:rFonts w:ascii="Times New Roman" w:hAnsi="Times New Roman" w:cs="Times New Roman"/>
          <w:sz w:val="24"/>
          <w:szCs w:val="24"/>
        </w:rPr>
        <w:t>SuSE</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debian</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redhat</w:t>
      </w:r>
      <w:proofErr w:type="spellEnd"/>
      <w:r w:rsidRPr="009E7815">
        <w:rPr>
          <w:rFonts w:ascii="Times New Roman" w:hAnsi="Times New Roman" w:cs="Times New Roman"/>
          <w:sz w:val="24"/>
          <w:szCs w:val="24"/>
        </w:rPr>
        <w:t>', 'mandrake',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This is an old version of the functionality now provided by </w:t>
      </w:r>
      <w:proofErr w:type="spellStart"/>
      <w:r w:rsidRPr="009E7815">
        <w:rPr>
          <w:rFonts w:ascii="Times New Roman" w:hAnsi="Times New Roman" w:cs="Times New Roman"/>
          <w:sz w:val="24"/>
          <w:szCs w:val="24"/>
        </w:rPr>
        <w:t>linux_</w:t>
      </w:r>
      <w:proofErr w:type="gramStart"/>
      <w:r w:rsidRPr="009E7815">
        <w:rPr>
          <w:rFonts w:ascii="Times New Roman" w:hAnsi="Times New Roman" w:cs="Times New Roman"/>
          <w:sz w:val="24"/>
          <w:szCs w:val="24"/>
        </w:rPr>
        <w:t>distribution</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 For new code, please use the </w:t>
      </w:r>
      <w:proofErr w:type="spellStart"/>
      <w:r w:rsidRPr="009E7815">
        <w:rPr>
          <w:rFonts w:ascii="Times New Roman" w:hAnsi="Times New Roman" w:cs="Times New Roman"/>
          <w:sz w:val="24"/>
          <w:szCs w:val="24"/>
        </w:rPr>
        <w:t>linux_</w:t>
      </w:r>
      <w:proofErr w:type="gramStart"/>
      <w:r w:rsidRPr="009E7815">
        <w:rPr>
          <w:rFonts w:ascii="Times New Roman" w:hAnsi="Times New Roman" w:cs="Times New Roman"/>
          <w:sz w:val="24"/>
          <w:szCs w:val="24"/>
        </w:rPr>
        <w:t>distribution</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only difference between the two is that </w:t>
      </w:r>
      <w:proofErr w:type="spellStart"/>
      <w:proofErr w:type="gramStart"/>
      <w:r w:rsidRPr="009E7815">
        <w:rPr>
          <w:rFonts w:ascii="Times New Roman" w:hAnsi="Times New Roman" w:cs="Times New Roman"/>
          <w:sz w:val="24"/>
          <w:szCs w:val="24"/>
        </w:rPr>
        <w:t>dist</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 always returns the short name of the distribution taken from the </w:t>
      </w:r>
      <w:proofErr w:type="spellStart"/>
      <w:r w:rsidRPr="009E7815">
        <w:rPr>
          <w:rFonts w:ascii="Times New Roman" w:hAnsi="Times New Roman" w:cs="Times New Roman"/>
          <w:sz w:val="24"/>
          <w:szCs w:val="24"/>
        </w:rPr>
        <w:t>supported_dists</w:t>
      </w:r>
      <w:proofErr w:type="spellEnd"/>
      <w:r w:rsidRPr="009E7815">
        <w:rPr>
          <w:rFonts w:ascii="Times New Roman" w:hAnsi="Times New Roman" w:cs="Times New Roman"/>
          <w:sz w:val="24"/>
          <w:szCs w:val="24"/>
        </w:rPr>
        <w:t xml:space="preserve"> parameter.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Deprecated since version 2.6.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platform.linux_</w:t>
      </w:r>
      <w:proofErr w:type="gramStart"/>
      <w:r w:rsidRPr="009E7815">
        <w:rPr>
          <w:rFonts w:ascii="Times New Roman" w:hAnsi="Times New Roman" w:cs="Times New Roman"/>
          <w:sz w:val="24"/>
          <w:szCs w:val="24"/>
        </w:rPr>
        <w:t>distribution</w:t>
      </w:r>
      <w:proofErr w:type="spellEnd"/>
      <w:r w:rsidRPr="009E7815">
        <w:rPr>
          <w:rFonts w:ascii="Times New Roman" w:hAnsi="Times New Roman" w:cs="Times New Roman"/>
          <w:sz w:val="24"/>
          <w:szCs w:val="24"/>
        </w:rPr>
        <w:t>(</w:t>
      </w:r>
      <w:proofErr w:type="spellStart"/>
      <w:proofErr w:type="gramEnd"/>
      <w:r w:rsidRPr="009E7815">
        <w:rPr>
          <w:rFonts w:ascii="Times New Roman" w:hAnsi="Times New Roman" w:cs="Times New Roman"/>
          <w:sz w:val="24"/>
          <w:szCs w:val="24"/>
        </w:rPr>
        <w:t>distname</w:t>
      </w:r>
      <w:proofErr w:type="spellEnd"/>
      <w:r w:rsidRPr="009E7815">
        <w:rPr>
          <w:rFonts w:ascii="Times New Roman" w:hAnsi="Times New Roman" w:cs="Times New Roman"/>
          <w:sz w:val="24"/>
          <w:szCs w:val="24"/>
        </w:rPr>
        <w:t xml:space="preserve">='', version='', id='', </w:t>
      </w:r>
      <w:proofErr w:type="spellStart"/>
      <w:r w:rsidRPr="009E7815">
        <w:rPr>
          <w:rFonts w:ascii="Times New Roman" w:hAnsi="Times New Roman" w:cs="Times New Roman"/>
          <w:sz w:val="24"/>
          <w:szCs w:val="24"/>
        </w:rPr>
        <w:t>supported_dists</w:t>
      </w:r>
      <w:proofErr w:type="spellEnd"/>
      <w:r w:rsidRPr="009E7815">
        <w:rPr>
          <w:rFonts w:ascii="Times New Roman" w:hAnsi="Times New Roman" w:cs="Times New Roman"/>
          <w:sz w:val="24"/>
          <w:szCs w:val="24"/>
        </w:rPr>
        <w:t>=('</w:t>
      </w:r>
      <w:proofErr w:type="spellStart"/>
      <w:r w:rsidRPr="009E7815">
        <w:rPr>
          <w:rFonts w:ascii="Times New Roman" w:hAnsi="Times New Roman" w:cs="Times New Roman"/>
          <w:sz w:val="24"/>
          <w:szCs w:val="24"/>
        </w:rPr>
        <w:t>SuSE</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debian</w:t>
      </w:r>
      <w:proofErr w:type="spellEnd"/>
      <w:r w:rsidRPr="009E7815">
        <w:rPr>
          <w:rFonts w:ascii="Times New Roman" w:hAnsi="Times New Roman" w:cs="Times New Roman"/>
          <w:sz w:val="24"/>
          <w:szCs w:val="24"/>
        </w:rPr>
        <w:t>', '</w:t>
      </w:r>
      <w:proofErr w:type="spellStart"/>
      <w:r w:rsidRPr="009E7815">
        <w:rPr>
          <w:rFonts w:ascii="Times New Roman" w:hAnsi="Times New Roman" w:cs="Times New Roman"/>
          <w:sz w:val="24"/>
          <w:szCs w:val="24"/>
        </w:rPr>
        <w:t>redhat</w:t>
      </w:r>
      <w:proofErr w:type="spellEnd"/>
      <w:r w:rsidRPr="009E7815">
        <w:rPr>
          <w:rFonts w:ascii="Times New Roman" w:hAnsi="Times New Roman" w:cs="Times New Roman"/>
          <w:sz w:val="24"/>
          <w:szCs w:val="24"/>
        </w:rPr>
        <w:t xml:space="preserve">', 'mandrake', ...), </w:t>
      </w:r>
      <w:proofErr w:type="spellStart"/>
      <w:r w:rsidRPr="009E7815">
        <w:rPr>
          <w:rFonts w:ascii="Times New Roman" w:hAnsi="Times New Roman" w:cs="Times New Roman"/>
          <w:sz w:val="24"/>
          <w:szCs w:val="24"/>
        </w:rPr>
        <w:t>full_distribution_name</w:t>
      </w:r>
      <w:proofErr w:type="spellEnd"/>
      <w:r w:rsidRPr="009E7815">
        <w:rPr>
          <w:rFonts w:ascii="Times New Roman" w:hAnsi="Times New Roman" w:cs="Times New Roman"/>
          <w:sz w:val="24"/>
          <w:szCs w:val="24"/>
        </w:rPr>
        <w:t>=1)</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Tries to determine the name of the Linux OS distribution name.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proofErr w:type="gramStart"/>
      <w:r w:rsidRPr="009E7815">
        <w:rPr>
          <w:rFonts w:ascii="Times New Roman" w:hAnsi="Times New Roman" w:cs="Times New Roman"/>
          <w:sz w:val="24"/>
          <w:szCs w:val="24"/>
        </w:rPr>
        <w:t>supported_dists</w:t>
      </w:r>
      <w:proofErr w:type="spellEnd"/>
      <w:proofErr w:type="gramEnd"/>
      <w:r w:rsidRPr="009E7815">
        <w:rPr>
          <w:rFonts w:ascii="Times New Roman" w:hAnsi="Times New Roman" w:cs="Times New Roman"/>
          <w:sz w:val="24"/>
          <w:szCs w:val="24"/>
        </w:rPr>
        <w:t xml:space="preserve"> may be given to define the set of Linux distributions to look for. It defaults to a list of currently supported Linux distributions identified by their release file name.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If </w:t>
      </w:r>
      <w:proofErr w:type="spellStart"/>
      <w:r w:rsidRPr="009E7815">
        <w:rPr>
          <w:rFonts w:ascii="Times New Roman" w:hAnsi="Times New Roman" w:cs="Times New Roman"/>
          <w:sz w:val="24"/>
          <w:szCs w:val="24"/>
        </w:rPr>
        <w:t>full_distribution_name</w:t>
      </w:r>
      <w:proofErr w:type="spellEnd"/>
      <w:r w:rsidRPr="009E7815">
        <w:rPr>
          <w:rFonts w:ascii="Times New Roman" w:hAnsi="Times New Roman" w:cs="Times New Roman"/>
          <w:sz w:val="24"/>
          <w:szCs w:val="24"/>
        </w:rPr>
        <w:t xml:space="preserve"> is true (default), the full distribution read from the OS is returned. Otherwise the short name taken from </w:t>
      </w:r>
      <w:proofErr w:type="spellStart"/>
      <w:r w:rsidRPr="009E7815">
        <w:rPr>
          <w:rFonts w:ascii="Times New Roman" w:hAnsi="Times New Roman" w:cs="Times New Roman"/>
          <w:sz w:val="24"/>
          <w:szCs w:val="24"/>
        </w:rPr>
        <w:t>supported_dists</w:t>
      </w:r>
      <w:proofErr w:type="spellEnd"/>
      <w:r w:rsidRPr="009E7815">
        <w:rPr>
          <w:rFonts w:ascii="Times New Roman" w:hAnsi="Times New Roman" w:cs="Times New Roman"/>
          <w:sz w:val="24"/>
          <w:szCs w:val="24"/>
        </w:rPr>
        <w:t xml:space="preserve"> is used.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Returns a tuple (</w:t>
      </w:r>
      <w:proofErr w:type="spellStart"/>
      <w:r w:rsidRPr="009E7815">
        <w:rPr>
          <w:rFonts w:ascii="Times New Roman" w:hAnsi="Times New Roman" w:cs="Times New Roman"/>
          <w:sz w:val="24"/>
          <w:szCs w:val="24"/>
        </w:rPr>
        <w:t>distname</w:t>
      </w:r>
      <w:proofErr w:type="gramStart"/>
      <w:r w:rsidRPr="009E7815">
        <w:rPr>
          <w:rFonts w:ascii="Times New Roman" w:hAnsi="Times New Roman" w:cs="Times New Roman"/>
          <w:sz w:val="24"/>
          <w:szCs w:val="24"/>
        </w:rPr>
        <w:t>,version,id</w:t>
      </w:r>
      <w:proofErr w:type="spellEnd"/>
      <w:proofErr w:type="gramEnd"/>
      <w:r w:rsidRPr="009E7815">
        <w:rPr>
          <w:rFonts w:ascii="Times New Roman" w:hAnsi="Times New Roman" w:cs="Times New Roman"/>
          <w:sz w:val="24"/>
          <w:szCs w:val="24"/>
        </w:rPr>
        <w:t xml:space="preserve">) which defaults to the </w:t>
      </w:r>
      <w:proofErr w:type="spellStart"/>
      <w:r w:rsidRPr="009E7815">
        <w:rPr>
          <w:rFonts w:ascii="Times New Roman" w:hAnsi="Times New Roman" w:cs="Times New Roman"/>
          <w:sz w:val="24"/>
          <w:szCs w:val="24"/>
        </w:rPr>
        <w:t>args</w:t>
      </w:r>
      <w:proofErr w:type="spellEnd"/>
      <w:r w:rsidRPr="009E7815">
        <w:rPr>
          <w:rFonts w:ascii="Times New Roman" w:hAnsi="Times New Roman" w:cs="Times New Roman"/>
          <w:sz w:val="24"/>
          <w:szCs w:val="24"/>
        </w:rPr>
        <w:t xml:space="preserve"> given as parameters. </w:t>
      </w:r>
      <w:proofErr w:type="spellStart"/>
      <w:proofErr w:type="gramStart"/>
      <w:r w:rsidRPr="009E7815">
        <w:rPr>
          <w:rFonts w:ascii="Times New Roman" w:hAnsi="Times New Roman" w:cs="Times New Roman"/>
          <w:sz w:val="24"/>
          <w:szCs w:val="24"/>
        </w:rPr>
        <w:t>id</w:t>
      </w:r>
      <w:proofErr w:type="spellEnd"/>
      <w:proofErr w:type="gramEnd"/>
      <w:r w:rsidRPr="009E7815">
        <w:rPr>
          <w:rFonts w:ascii="Times New Roman" w:hAnsi="Times New Roman" w:cs="Times New Roman"/>
          <w:sz w:val="24"/>
          <w:szCs w:val="24"/>
        </w:rPr>
        <w:t xml:space="preserve"> is the item in parentheses after the version number. It is usually the version codename.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w:t>
      </w:r>
      <w:proofErr w:type="gramStart"/>
      <w:r w:rsidRPr="009E7815">
        <w:rPr>
          <w:rFonts w:ascii="Times New Roman" w:hAnsi="Times New Roman" w:cs="Times New Roman"/>
          <w:sz w:val="24"/>
          <w:szCs w:val="24"/>
        </w:rPr>
        <w:t>This</w:t>
      </w:r>
      <w:proofErr w:type="gramEnd"/>
      <w:r w:rsidRPr="009E7815">
        <w:rPr>
          <w:rFonts w:ascii="Times New Roman" w:hAnsi="Times New Roman" w:cs="Times New Roman"/>
          <w:sz w:val="24"/>
          <w:szCs w:val="24"/>
        </w:rPr>
        <w:t xml:space="preserve"> function is deprecated since Python 3.5 and removed in Python 3.8. See alternative like the </w:t>
      </w:r>
      <w:proofErr w:type="spellStart"/>
      <w:r w:rsidRPr="009E7815">
        <w:rPr>
          <w:rFonts w:ascii="Times New Roman" w:hAnsi="Times New Roman" w:cs="Times New Roman"/>
          <w:sz w:val="24"/>
          <w:szCs w:val="24"/>
        </w:rPr>
        <w:t>distro</w:t>
      </w:r>
      <w:proofErr w:type="spellEnd"/>
      <w:r w:rsidRPr="009E7815">
        <w:rPr>
          <w:rFonts w:ascii="Times New Roman" w:hAnsi="Times New Roman" w:cs="Times New Roman"/>
          <w:sz w:val="24"/>
          <w:szCs w:val="24"/>
        </w:rPr>
        <w:t xml:space="preserve"> package.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New in version 2.6.</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spellStart"/>
      <w:r w:rsidRPr="009E7815">
        <w:rPr>
          <w:rFonts w:ascii="Times New Roman" w:hAnsi="Times New Roman" w:cs="Times New Roman"/>
          <w:sz w:val="24"/>
          <w:szCs w:val="24"/>
        </w:rPr>
        <w:t>platform.libc_</w:t>
      </w:r>
      <w:proofErr w:type="gramStart"/>
      <w:r w:rsidRPr="009E7815">
        <w:rPr>
          <w:rFonts w:ascii="Times New Roman" w:hAnsi="Times New Roman" w:cs="Times New Roman"/>
          <w:sz w:val="24"/>
          <w:szCs w:val="24"/>
        </w:rPr>
        <w:t>ver</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executable=</w:t>
      </w:r>
      <w:proofErr w:type="spellStart"/>
      <w:r w:rsidRPr="009E7815">
        <w:rPr>
          <w:rFonts w:ascii="Times New Roman" w:hAnsi="Times New Roman" w:cs="Times New Roman"/>
          <w:sz w:val="24"/>
          <w:szCs w:val="24"/>
        </w:rPr>
        <w:t>sys.executable</w:t>
      </w:r>
      <w:proofErr w:type="spellEnd"/>
      <w:r w:rsidRPr="009E7815">
        <w:rPr>
          <w:rFonts w:ascii="Times New Roman" w:hAnsi="Times New Roman" w:cs="Times New Roman"/>
          <w:sz w:val="24"/>
          <w:szCs w:val="24"/>
        </w:rPr>
        <w:t xml:space="preserve">, lib='', version='', </w:t>
      </w:r>
      <w:proofErr w:type="spellStart"/>
      <w:r w:rsidRPr="009E7815">
        <w:rPr>
          <w:rFonts w:ascii="Times New Roman" w:hAnsi="Times New Roman" w:cs="Times New Roman"/>
          <w:sz w:val="24"/>
          <w:szCs w:val="24"/>
        </w:rPr>
        <w:t>chunksize</w:t>
      </w:r>
      <w:proofErr w:type="spellEnd"/>
      <w:r w:rsidRPr="009E7815">
        <w:rPr>
          <w:rFonts w:ascii="Times New Roman" w:hAnsi="Times New Roman" w:cs="Times New Roman"/>
          <w:sz w:val="24"/>
          <w:szCs w:val="24"/>
        </w:rPr>
        <w:t>=2048)</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Tries to determine the </w:t>
      </w:r>
      <w:proofErr w:type="spellStart"/>
      <w:r w:rsidRPr="009E7815">
        <w:rPr>
          <w:rFonts w:ascii="Times New Roman" w:hAnsi="Times New Roman" w:cs="Times New Roman"/>
          <w:sz w:val="24"/>
          <w:szCs w:val="24"/>
        </w:rPr>
        <w:t>libc</w:t>
      </w:r>
      <w:proofErr w:type="spellEnd"/>
      <w:r w:rsidRPr="009E7815">
        <w:rPr>
          <w:rFonts w:ascii="Times New Roman" w:hAnsi="Times New Roman" w:cs="Times New Roman"/>
          <w:sz w:val="24"/>
          <w:szCs w:val="24"/>
        </w:rPr>
        <w:t xml:space="preserve"> version against which the file executable (defaults to the Python interpreter) is linked. Returns a tuple of strings (lib, version) which default to the given parameters in case the lookup fails.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Note that this function has intimate knowledge of how different </w:t>
      </w:r>
      <w:proofErr w:type="spellStart"/>
      <w:r w:rsidRPr="009E7815">
        <w:rPr>
          <w:rFonts w:ascii="Times New Roman" w:hAnsi="Times New Roman" w:cs="Times New Roman"/>
          <w:sz w:val="24"/>
          <w:szCs w:val="24"/>
        </w:rPr>
        <w:t>libc</w:t>
      </w:r>
      <w:proofErr w:type="spellEnd"/>
      <w:r w:rsidRPr="009E7815">
        <w:rPr>
          <w:rFonts w:ascii="Times New Roman" w:hAnsi="Times New Roman" w:cs="Times New Roman"/>
          <w:sz w:val="24"/>
          <w:szCs w:val="24"/>
        </w:rPr>
        <w:t xml:space="preserve"> versions add symbols to the executable is probably only usable for </w:t>
      </w:r>
      <w:proofErr w:type="spellStart"/>
      <w:r w:rsidRPr="009E7815">
        <w:rPr>
          <w:rFonts w:ascii="Times New Roman" w:hAnsi="Times New Roman" w:cs="Times New Roman"/>
          <w:sz w:val="24"/>
          <w:szCs w:val="24"/>
        </w:rPr>
        <w:t>executables</w:t>
      </w:r>
      <w:proofErr w:type="spellEnd"/>
      <w:r w:rsidRPr="009E7815">
        <w:rPr>
          <w:rFonts w:ascii="Times New Roman" w:hAnsi="Times New Roman" w:cs="Times New Roman"/>
          <w:sz w:val="24"/>
          <w:szCs w:val="24"/>
        </w:rPr>
        <w:t xml:space="preserve"> compiled using </w:t>
      </w:r>
      <w:proofErr w:type="spellStart"/>
      <w:r w:rsidRPr="009E7815">
        <w:rPr>
          <w:rFonts w:ascii="Times New Roman" w:hAnsi="Times New Roman" w:cs="Times New Roman"/>
          <w:sz w:val="24"/>
          <w:szCs w:val="24"/>
        </w:rPr>
        <w:t>gcc</w:t>
      </w:r>
      <w:proofErr w:type="spellEnd"/>
      <w:r w:rsidRPr="009E7815">
        <w:rPr>
          <w:rFonts w:ascii="Times New Roman" w:hAnsi="Times New Roman" w:cs="Times New Roman"/>
          <w:sz w:val="24"/>
          <w:szCs w:val="24"/>
        </w:rPr>
        <w:t xml:space="preserve">. The file is read and </w:t>
      </w:r>
      <w:proofErr w:type="spellStart"/>
      <w:r w:rsidRPr="009E7815">
        <w:rPr>
          <w:rFonts w:ascii="Times New Roman" w:hAnsi="Times New Roman" w:cs="Times New Roman"/>
          <w:sz w:val="24"/>
          <w:szCs w:val="24"/>
        </w:rPr>
        <w:t>scKNNed</w:t>
      </w:r>
      <w:proofErr w:type="spellEnd"/>
      <w:r w:rsidRPr="009E7815">
        <w:rPr>
          <w:rFonts w:ascii="Times New Roman" w:hAnsi="Times New Roman" w:cs="Times New Roman"/>
          <w:sz w:val="24"/>
          <w:szCs w:val="24"/>
        </w:rPr>
        <w:t xml:space="preserve"> in chunks of </w:t>
      </w:r>
      <w:proofErr w:type="spellStart"/>
      <w:r w:rsidRPr="009E7815">
        <w:rPr>
          <w:rFonts w:ascii="Times New Roman" w:hAnsi="Times New Roman" w:cs="Times New Roman"/>
          <w:sz w:val="24"/>
          <w:szCs w:val="24"/>
        </w:rPr>
        <w:t>chunksize</w:t>
      </w:r>
      <w:proofErr w:type="spellEnd"/>
      <w:r w:rsidRPr="009E7815">
        <w:rPr>
          <w:rFonts w:ascii="Times New Roman" w:hAnsi="Times New Roman" w:cs="Times New Roman"/>
          <w:sz w:val="24"/>
          <w:szCs w:val="24"/>
        </w:rPr>
        <w:t xml:space="preserve"> bytes.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2. Using the Python Interpreter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2.1. Invoking the Interpreter</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The Python interpreter is usually installed as /</w:t>
      </w:r>
      <w:proofErr w:type="spellStart"/>
      <w:r w:rsidRPr="009E7815">
        <w:rPr>
          <w:rFonts w:ascii="Times New Roman" w:hAnsi="Times New Roman" w:cs="Times New Roman"/>
          <w:sz w:val="24"/>
          <w:szCs w:val="24"/>
        </w:rPr>
        <w:t>usr</w:t>
      </w:r>
      <w:proofErr w:type="spellEnd"/>
      <w:r w:rsidRPr="009E7815">
        <w:rPr>
          <w:rFonts w:ascii="Times New Roman" w:hAnsi="Times New Roman" w:cs="Times New Roman"/>
          <w:sz w:val="24"/>
          <w:szCs w:val="24"/>
        </w:rPr>
        <w:t>/local/bin/python3.8 on those machines where it is available; putting /</w:t>
      </w:r>
      <w:proofErr w:type="spellStart"/>
      <w:r w:rsidRPr="009E7815">
        <w:rPr>
          <w:rFonts w:ascii="Times New Roman" w:hAnsi="Times New Roman" w:cs="Times New Roman"/>
          <w:sz w:val="24"/>
          <w:szCs w:val="24"/>
        </w:rPr>
        <w:t>usr</w:t>
      </w:r>
      <w:proofErr w:type="spellEnd"/>
      <w:r w:rsidRPr="009E7815">
        <w:rPr>
          <w:rFonts w:ascii="Times New Roman" w:hAnsi="Times New Roman" w:cs="Times New Roman"/>
          <w:sz w:val="24"/>
          <w:szCs w:val="24"/>
        </w:rPr>
        <w:t xml:space="preserve">/local/bin in your </w:t>
      </w:r>
      <w:proofErr w:type="gramStart"/>
      <w:r w:rsidRPr="009E7815">
        <w:rPr>
          <w:rFonts w:ascii="Times New Roman" w:hAnsi="Times New Roman" w:cs="Times New Roman"/>
          <w:sz w:val="24"/>
          <w:szCs w:val="24"/>
        </w:rPr>
        <w:t>Unix</w:t>
      </w:r>
      <w:proofErr w:type="gramEnd"/>
      <w:r w:rsidRPr="009E7815">
        <w:rPr>
          <w:rFonts w:ascii="Times New Roman" w:hAnsi="Times New Roman" w:cs="Times New Roman"/>
          <w:sz w:val="24"/>
          <w:szCs w:val="24"/>
        </w:rPr>
        <w:t xml:space="preserve"> shell’s search path makes it possible to start it by typing the command:</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python3.8</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to</w:t>
      </w:r>
      <w:proofErr w:type="gramEnd"/>
      <w:r w:rsidRPr="009E7815">
        <w:rPr>
          <w:rFonts w:ascii="Times New Roman" w:hAnsi="Times New Roman" w:cs="Times New Roman"/>
          <w:sz w:val="24"/>
          <w:szCs w:val="24"/>
        </w:rPr>
        <w:t xml:space="preserve"> the shell. 1 Since the choice of the directory where the interpreter lives is an installation option, other places are possible; check with your local Python guru or system administrator. (E.g., /</w:t>
      </w:r>
      <w:proofErr w:type="spellStart"/>
      <w:r w:rsidRPr="009E7815">
        <w:rPr>
          <w:rFonts w:ascii="Times New Roman" w:hAnsi="Times New Roman" w:cs="Times New Roman"/>
          <w:sz w:val="24"/>
          <w:szCs w:val="24"/>
        </w:rPr>
        <w:t>usr</w:t>
      </w:r>
      <w:proofErr w:type="spellEnd"/>
      <w:r w:rsidRPr="009E7815">
        <w:rPr>
          <w:rFonts w:ascii="Times New Roman" w:hAnsi="Times New Roman" w:cs="Times New Roman"/>
          <w:sz w:val="24"/>
          <w:szCs w:val="24"/>
        </w:rPr>
        <w:t>/local/python is a popular alternative location.)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lastRenderedPageBreak/>
        <w:t xml:space="preserve">On Windows machines where you have installed Python from the Microsoft Store, the python3.8 command will be available. If you have the py.exe launcher installed, you can use the </w:t>
      </w:r>
      <w:proofErr w:type="spellStart"/>
      <w:r w:rsidRPr="009E7815">
        <w:rPr>
          <w:rFonts w:ascii="Times New Roman" w:hAnsi="Times New Roman" w:cs="Times New Roman"/>
          <w:sz w:val="24"/>
          <w:szCs w:val="24"/>
        </w:rPr>
        <w:t>py</w:t>
      </w:r>
      <w:proofErr w:type="spellEnd"/>
      <w:r w:rsidRPr="009E7815">
        <w:rPr>
          <w:rFonts w:ascii="Times New Roman" w:hAnsi="Times New Roman" w:cs="Times New Roman"/>
          <w:sz w:val="24"/>
          <w:szCs w:val="24"/>
        </w:rPr>
        <w:t xml:space="preserve"> command. See Excursus: Setting environment variables for other ways to launch 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Typing an end-of-file character (Control-D on </w:t>
      </w:r>
      <w:proofErr w:type="gramStart"/>
      <w:r w:rsidRPr="009E7815">
        <w:rPr>
          <w:rFonts w:ascii="Times New Roman" w:hAnsi="Times New Roman" w:cs="Times New Roman"/>
          <w:sz w:val="24"/>
          <w:szCs w:val="24"/>
        </w:rPr>
        <w:t>Unix</w:t>
      </w:r>
      <w:proofErr w:type="gramEnd"/>
      <w:r w:rsidRPr="009E7815">
        <w:rPr>
          <w:rFonts w:ascii="Times New Roman" w:hAnsi="Times New Roman" w:cs="Times New Roman"/>
          <w:sz w:val="24"/>
          <w:szCs w:val="24"/>
        </w:rPr>
        <w:t xml:space="preserve">, Control-Z on Windows) at the primary prompt causes the interpreter to exit with a zero exit status. If that doesn’t work, you can exit the interpreter by typing the following command: </w:t>
      </w:r>
      <w:proofErr w:type="gramStart"/>
      <w:r w:rsidRPr="009E7815">
        <w:rPr>
          <w:rFonts w:ascii="Times New Roman" w:hAnsi="Times New Roman" w:cs="Times New Roman"/>
          <w:sz w:val="24"/>
          <w:szCs w:val="24"/>
        </w:rPr>
        <w:t>quit(</w:t>
      </w:r>
      <w:proofErr w:type="gram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interpreter’s line-editing features include interactive editing, history substitution and code completion on systems that support the GNU </w:t>
      </w:r>
      <w:proofErr w:type="spellStart"/>
      <w:r w:rsidRPr="009E7815">
        <w:rPr>
          <w:rFonts w:ascii="Times New Roman" w:hAnsi="Times New Roman" w:cs="Times New Roman"/>
          <w:sz w:val="24"/>
          <w:szCs w:val="24"/>
        </w:rPr>
        <w:t>Readline</w:t>
      </w:r>
      <w:proofErr w:type="spellEnd"/>
      <w:r w:rsidRPr="009E7815">
        <w:rPr>
          <w:rFonts w:ascii="Times New Roman" w:hAnsi="Times New Roman" w:cs="Times New Roman"/>
          <w:sz w:val="24"/>
          <w:szCs w:val="24"/>
        </w:rPr>
        <w:t xml:space="preserve"> library. Perhaps the quickest check to see whether command line editing is supported is typing Control-P to the first Python prompt you get. If it beeps, you have command line editing; see Appendix Interactive Input Editing and History Substitution for an introduction to the keys. If nothing appears to happen, or if ^P is echoed, command line editing isn’t available; you’ll only be able to use backspace to remove characters from the current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The interpreter operates somewhat like the </w:t>
      </w:r>
      <w:proofErr w:type="gramStart"/>
      <w:r w:rsidRPr="009E7815">
        <w:rPr>
          <w:rFonts w:ascii="Times New Roman" w:hAnsi="Times New Roman" w:cs="Times New Roman"/>
          <w:sz w:val="24"/>
          <w:szCs w:val="24"/>
        </w:rPr>
        <w:t>Unix</w:t>
      </w:r>
      <w:proofErr w:type="gramEnd"/>
      <w:r w:rsidRPr="009E7815">
        <w:rPr>
          <w:rFonts w:ascii="Times New Roman" w:hAnsi="Times New Roman" w:cs="Times New Roman"/>
          <w:sz w:val="24"/>
          <w:szCs w:val="24"/>
        </w:rPr>
        <w:t xml:space="preserve"> shell: when called with standard input connected to a </w:t>
      </w:r>
      <w:proofErr w:type="spellStart"/>
      <w:r w:rsidRPr="009E7815">
        <w:rPr>
          <w:rFonts w:ascii="Times New Roman" w:hAnsi="Times New Roman" w:cs="Times New Roman"/>
          <w:sz w:val="24"/>
          <w:szCs w:val="24"/>
        </w:rPr>
        <w:t>tty</w:t>
      </w:r>
      <w:proofErr w:type="spellEnd"/>
      <w:r w:rsidRPr="009E7815">
        <w:rPr>
          <w:rFonts w:ascii="Times New Roman" w:hAnsi="Times New Roman" w:cs="Times New Roman"/>
          <w:sz w:val="24"/>
          <w:szCs w:val="24"/>
        </w:rPr>
        <w:t xml:space="preserve"> device, it reads and executes commands interactively; when called with a file name argument or with a file as standard input, it reads and executes a script from that file.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 second way of starting the interpreter is python -c command [</w:t>
      </w:r>
      <w:proofErr w:type="spellStart"/>
      <w:r w:rsidRPr="009E7815">
        <w:rPr>
          <w:rFonts w:ascii="Times New Roman" w:hAnsi="Times New Roman" w:cs="Times New Roman"/>
          <w:sz w:val="24"/>
          <w:szCs w:val="24"/>
        </w:rPr>
        <w:t>arg</w:t>
      </w:r>
      <w:proofErr w:type="spellEnd"/>
      <w:r w:rsidRPr="009E7815">
        <w:rPr>
          <w:rFonts w:ascii="Times New Roman" w:hAnsi="Times New Roman" w:cs="Times New Roman"/>
          <w:sz w:val="24"/>
          <w:szCs w:val="24"/>
        </w:rPr>
        <w:t xml:space="preserve">] ..., which executes the statement(s) in command, analogous to the </w:t>
      </w:r>
      <w:proofErr w:type="gramStart"/>
      <w:r w:rsidRPr="009E7815">
        <w:rPr>
          <w:rFonts w:ascii="Times New Roman" w:hAnsi="Times New Roman" w:cs="Times New Roman"/>
          <w:sz w:val="24"/>
          <w:szCs w:val="24"/>
        </w:rPr>
        <w:t>shell’s</w:t>
      </w:r>
      <w:proofErr w:type="gramEnd"/>
      <w:r w:rsidRPr="009E7815">
        <w:rPr>
          <w:rFonts w:ascii="Times New Roman" w:hAnsi="Times New Roman" w:cs="Times New Roman"/>
          <w:sz w:val="24"/>
          <w:szCs w:val="24"/>
        </w:rPr>
        <w:t xml:space="preserve"> -c option. Since Python statements often contain spaces or other characters that are special to the shell, it is usually advised to quote command in its entirety with single quotes.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Some Python modules are also useful as scripts. These can be invoked using python -m module [</w:t>
      </w:r>
      <w:proofErr w:type="spellStart"/>
      <w:r w:rsidRPr="009E7815">
        <w:rPr>
          <w:rFonts w:ascii="Times New Roman" w:hAnsi="Times New Roman" w:cs="Times New Roman"/>
          <w:sz w:val="24"/>
          <w:szCs w:val="24"/>
        </w:rPr>
        <w:t>arg</w:t>
      </w:r>
      <w:proofErr w:type="spellEnd"/>
      <w:r w:rsidRPr="009E7815">
        <w:rPr>
          <w:rFonts w:ascii="Times New Roman" w:hAnsi="Times New Roman" w:cs="Times New Roman"/>
          <w:sz w:val="24"/>
          <w:szCs w:val="24"/>
        </w:rPr>
        <w:t>] ..., which executes the source file for module as if you had spelled out its full name on the command line.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When a script file is used, it is sometimes useful to be able to run the script and enter interactive mode afterwards. This can be done by passing -</w:t>
      </w:r>
      <w:proofErr w:type="spellStart"/>
      <w:r w:rsidRPr="009E7815">
        <w:rPr>
          <w:rFonts w:ascii="Times New Roman" w:hAnsi="Times New Roman" w:cs="Times New Roman"/>
          <w:sz w:val="24"/>
          <w:szCs w:val="24"/>
        </w:rPr>
        <w:t>i</w:t>
      </w:r>
      <w:proofErr w:type="spellEnd"/>
      <w:r w:rsidRPr="009E7815">
        <w:rPr>
          <w:rFonts w:ascii="Times New Roman" w:hAnsi="Times New Roman" w:cs="Times New Roman"/>
          <w:sz w:val="24"/>
          <w:szCs w:val="24"/>
        </w:rPr>
        <w:t xml:space="preserve"> before the script.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All command line options are described in Command line and environment.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Argument Passing</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When known to the interpreter, the script name and additional arguments thereafter are turned into a list of strings and assigned to the </w:t>
      </w:r>
      <w:proofErr w:type="spellStart"/>
      <w:r w:rsidRPr="009E7815">
        <w:rPr>
          <w:rFonts w:ascii="Times New Roman" w:hAnsi="Times New Roman" w:cs="Times New Roman"/>
          <w:sz w:val="24"/>
          <w:szCs w:val="24"/>
        </w:rPr>
        <w:t>argv</w:t>
      </w:r>
      <w:proofErr w:type="spellEnd"/>
      <w:r w:rsidRPr="009E7815">
        <w:rPr>
          <w:rFonts w:ascii="Times New Roman" w:hAnsi="Times New Roman" w:cs="Times New Roman"/>
          <w:sz w:val="24"/>
          <w:szCs w:val="24"/>
        </w:rPr>
        <w:t xml:space="preserve"> variable in the sys module. You can </w:t>
      </w:r>
      <w:r w:rsidRPr="009E7815">
        <w:rPr>
          <w:rFonts w:ascii="Times New Roman" w:hAnsi="Times New Roman" w:cs="Times New Roman"/>
          <w:sz w:val="24"/>
          <w:szCs w:val="24"/>
        </w:rPr>
        <w:lastRenderedPageBreak/>
        <w:t xml:space="preserve">access this list by executing import sys. The length of the list is at least one; when no script and no arguments are given, </w:t>
      </w:r>
      <w:proofErr w:type="spellStart"/>
      <w:proofErr w:type="gramStart"/>
      <w:r w:rsidRPr="009E7815">
        <w:rPr>
          <w:rFonts w:ascii="Times New Roman" w:hAnsi="Times New Roman" w:cs="Times New Roman"/>
          <w:sz w:val="24"/>
          <w:szCs w:val="24"/>
        </w:rPr>
        <w:t>sys.argv</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0] is an empty string. When the script name is given as '-' (meaning standard input), </w:t>
      </w:r>
      <w:proofErr w:type="spellStart"/>
      <w:proofErr w:type="gramStart"/>
      <w:r w:rsidRPr="009E7815">
        <w:rPr>
          <w:rFonts w:ascii="Times New Roman" w:hAnsi="Times New Roman" w:cs="Times New Roman"/>
          <w:sz w:val="24"/>
          <w:szCs w:val="24"/>
        </w:rPr>
        <w:t>sys.argv</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0] is set to '-'. When -c command is used, </w:t>
      </w:r>
      <w:proofErr w:type="spellStart"/>
      <w:proofErr w:type="gramStart"/>
      <w:r w:rsidRPr="009E7815">
        <w:rPr>
          <w:rFonts w:ascii="Times New Roman" w:hAnsi="Times New Roman" w:cs="Times New Roman"/>
          <w:sz w:val="24"/>
          <w:szCs w:val="24"/>
        </w:rPr>
        <w:t>sys.argv</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0] is set to '-c'. When -m module is used, </w:t>
      </w:r>
      <w:proofErr w:type="spellStart"/>
      <w:proofErr w:type="gramStart"/>
      <w:r w:rsidRPr="009E7815">
        <w:rPr>
          <w:rFonts w:ascii="Times New Roman" w:hAnsi="Times New Roman" w:cs="Times New Roman"/>
          <w:sz w:val="24"/>
          <w:szCs w:val="24"/>
        </w:rPr>
        <w:t>sys.argv</w:t>
      </w:r>
      <w:proofErr w:type="spellEnd"/>
      <w:r w:rsidRPr="009E7815">
        <w:rPr>
          <w:rFonts w:ascii="Times New Roman" w:hAnsi="Times New Roman" w:cs="Times New Roman"/>
          <w:sz w:val="24"/>
          <w:szCs w:val="24"/>
        </w:rPr>
        <w:t>[</w:t>
      </w:r>
      <w:proofErr w:type="gramEnd"/>
      <w:r w:rsidRPr="009E7815">
        <w:rPr>
          <w:rFonts w:ascii="Times New Roman" w:hAnsi="Times New Roman" w:cs="Times New Roman"/>
          <w:sz w:val="24"/>
          <w:szCs w:val="24"/>
        </w:rPr>
        <w:t xml:space="preserve">0] is set to the full name of the located module. Options found after -c command or -m module are not consumed by the Python interpreter’s option processing but left in </w:t>
      </w:r>
      <w:proofErr w:type="spellStart"/>
      <w:r w:rsidRPr="009E7815">
        <w:rPr>
          <w:rFonts w:ascii="Times New Roman" w:hAnsi="Times New Roman" w:cs="Times New Roman"/>
          <w:sz w:val="24"/>
          <w:szCs w:val="24"/>
        </w:rPr>
        <w:t>sys.argv</w:t>
      </w:r>
      <w:proofErr w:type="spellEnd"/>
      <w:r w:rsidRPr="009E7815">
        <w:rPr>
          <w:rFonts w:ascii="Times New Roman" w:hAnsi="Times New Roman" w:cs="Times New Roman"/>
          <w:sz w:val="24"/>
          <w:szCs w:val="24"/>
        </w:rPr>
        <w:t xml:space="preserve"> for the command or module to handle.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Interactive Mode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When commands are read from a </w:t>
      </w:r>
      <w:proofErr w:type="spellStart"/>
      <w:proofErr w:type="gramStart"/>
      <w:r w:rsidRPr="009E7815">
        <w:rPr>
          <w:rFonts w:ascii="Times New Roman" w:hAnsi="Times New Roman" w:cs="Times New Roman"/>
          <w:sz w:val="24"/>
          <w:szCs w:val="24"/>
        </w:rPr>
        <w:t>tty</w:t>
      </w:r>
      <w:proofErr w:type="spellEnd"/>
      <w:proofErr w:type="gramEnd"/>
      <w:r w:rsidRPr="009E7815">
        <w:rPr>
          <w:rFonts w:ascii="Times New Roman" w:hAnsi="Times New Roman" w:cs="Times New Roman"/>
          <w:sz w:val="24"/>
          <w:szCs w:val="24"/>
        </w:rPr>
        <w:t>, the interpreter is said to be in interactive mode. In this mode it prompts for the next command with the primary prompt, usually three greater-than signs (&gt;&gt;&gt;); for continuation lines it prompts with the secondary prompt, by default three dots (...). The interpreter prints a welcome message stating its version number and a copyright notice before printing the first prompt: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python3.8</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Python 3.8 (default, Sep 16 2015, 09:25:04)</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[GCC 4.8.2] on </w:t>
      </w:r>
      <w:proofErr w:type="spellStart"/>
      <w:r w:rsidRPr="009E7815">
        <w:rPr>
          <w:rFonts w:ascii="Times New Roman" w:hAnsi="Times New Roman" w:cs="Times New Roman"/>
          <w:sz w:val="24"/>
          <w:szCs w:val="24"/>
        </w:rPr>
        <w:t>linux</w:t>
      </w:r>
      <w:proofErr w:type="spellEnd"/>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Type "help", "copyright", "credits" or "license" for more information.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Continuation lines are needed when entering a multi-line construct. As an example, take a look at this if statement: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roofErr w:type="spellStart"/>
      <w:r w:rsidRPr="009E7815">
        <w:rPr>
          <w:rFonts w:ascii="Times New Roman" w:hAnsi="Times New Roman" w:cs="Times New Roman"/>
          <w:sz w:val="24"/>
          <w:szCs w:val="24"/>
        </w:rPr>
        <w:t>the_world_is_flat</w:t>
      </w:r>
      <w:proofErr w:type="spellEnd"/>
      <w:r w:rsidRPr="009E7815">
        <w:rPr>
          <w:rFonts w:ascii="Times New Roman" w:hAnsi="Times New Roman" w:cs="Times New Roman"/>
          <w:sz w:val="24"/>
          <w:szCs w:val="24"/>
        </w:rPr>
        <w:t xml:space="preserve"> = True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&gt;&gt;&gt;</w:t>
      </w:r>
      <w:proofErr w:type="spellStart"/>
      <w:r w:rsidRPr="009E7815">
        <w:rPr>
          <w:rFonts w:ascii="Times New Roman" w:hAnsi="Times New Roman" w:cs="Times New Roman"/>
          <w:sz w:val="24"/>
          <w:szCs w:val="24"/>
        </w:rPr>
        <w:t>ifthe_world_is_flat</w:t>
      </w:r>
      <w:proofErr w:type="spellEnd"/>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xml:space="preserve">...     </w:t>
      </w:r>
      <w:proofErr w:type="gramStart"/>
      <w:r w:rsidRPr="009E7815">
        <w:rPr>
          <w:rFonts w:ascii="Times New Roman" w:hAnsi="Times New Roman" w:cs="Times New Roman"/>
          <w:sz w:val="24"/>
          <w:szCs w:val="24"/>
        </w:rPr>
        <w:t>print(</w:t>
      </w:r>
      <w:proofErr w:type="gramEnd"/>
      <w:r w:rsidRPr="009E7815">
        <w:rPr>
          <w:rFonts w:ascii="Times New Roman" w:hAnsi="Times New Roman" w:cs="Times New Roman"/>
          <w:sz w:val="24"/>
          <w:szCs w:val="24"/>
        </w:rPr>
        <w:t>"Be careful not to fall off!")</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Be careful not to fall off!</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For more on interactive mode, see Interactive Mode.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lastRenderedPageBreak/>
        <w:t>2.2. The Interpreter and Its Environment</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b/>
          <w:sz w:val="24"/>
          <w:szCs w:val="24"/>
        </w:rPr>
      </w:pPr>
      <w:r w:rsidRPr="009E7815">
        <w:rPr>
          <w:rFonts w:ascii="Times New Roman" w:hAnsi="Times New Roman" w:cs="Times New Roman"/>
          <w:b/>
          <w:sz w:val="24"/>
          <w:szCs w:val="24"/>
        </w:rPr>
        <w:t>2.2.1. Source Code Encoding</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By default, Python source files are treated as encoded in UTF-8. In that encoding, characters of most languages in the world can be used simultaneously in string literals, identifiers and comments — although the standard library only uses ASCII characters for identifiers, a convention that any portable code should follow. To display all these characters properly, your editor must recognize that the file is UTF-8, and it must use a font that supports all the characters in the file.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To declare an encoding other than the default one, a special comment line should be added as the first line of the file. The syntax is as follows:</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 coding: encoding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where</w:t>
      </w:r>
      <w:proofErr w:type="gramEnd"/>
      <w:r w:rsidRPr="009E7815">
        <w:rPr>
          <w:rFonts w:ascii="Times New Roman" w:hAnsi="Times New Roman" w:cs="Times New Roman"/>
          <w:sz w:val="24"/>
          <w:szCs w:val="24"/>
        </w:rPr>
        <w:t xml:space="preserve"> encoding is one of the valid codecs supported by Python.</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For example, to declare that Windows-1252 encoding is to be used, the first line of your source code file should be: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 coding: cp1252 -*-</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One exception to the first line rule is when the source code starts with a UNIX “shebang” line. In this case, the encoding declaration should be added as the second line of the file. For example:</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proofErr w:type="gramStart"/>
      <w:r w:rsidRPr="009E7815">
        <w:rPr>
          <w:rFonts w:ascii="Times New Roman" w:hAnsi="Times New Roman" w:cs="Times New Roman"/>
          <w:sz w:val="24"/>
          <w:szCs w:val="24"/>
        </w:rPr>
        <w:t>#!/</w:t>
      </w:r>
      <w:proofErr w:type="spellStart"/>
      <w:proofErr w:type="gramEnd"/>
      <w:r w:rsidRPr="009E7815">
        <w:rPr>
          <w:rFonts w:ascii="Times New Roman" w:hAnsi="Times New Roman" w:cs="Times New Roman"/>
          <w:sz w:val="24"/>
          <w:szCs w:val="24"/>
        </w:rPr>
        <w:t>usr</w:t>
      </w:r>
      <w:proofErr w:type="spellEnd"/>
      <w:r w:rsidRPr="009E7815">
        <w:rPr>
          <w:rFonts w:ascii="Times New Roman" w:hAnsi="Times New Roman" w:cs="Times New Roman"/>
          <w:sz w:val="24"/>
          <w:szCs w:val="24"/>
        </w:rPr>
        <w:t>/bin/</w:t>
      </w:r>
      <w:proofErr w:type="spellStart"/>
      <w:r w:rsidRPr="009E7815">
        <w:rPr>
          <w:rFonts w:ascii="Times New Roman" w:hAnsi="Times New Roman" w:cs="Times New Roman"/>
          <w:sz w:val="24"/>
          <w:szCs w:val="24"/>
        </w:rPr>
        <w:t>env</w:t>
      </w:r>
      <w:proofErr w:type="spellEnd"/>
      <w:r w:rsidRPr="009E7815">
        <w:rPr>
          <w:rFonts w:ascii="Times New Roman" w:hAnsi="Times New Roman" w:cs="Times New Roman"/>
          <w:sz w:val="24"/>
          <w:szCs w:val="24"/>
        </w:rPr>
        <w:t xml:space="preserve"> python3</w:t>
      </w:r>
    </w:p>
    <w:p w:rsidR="009318AD" w:rsidRPr="009E7815" w:rsidRDefault="009318AD" w:rsidP="009318AD">
      <w:pPr>
        <w:shd w:val="clear" w:color="auto" w:fill="FFFFFF"/>
        <w:spacing w:before="100" w:beforeAutospacing="1" w:after="100" w:afterAutospacing="1"/>
        <w:ind w:left="360"/>
        <w:jc w:val="both"/>
        <w:rPr>
          <w:rFonts w:ascii="Times New Roman" w:hAnsi="Times New Roman" w:cs="Times New Roman"/>
          <w:sz w:val="24"/>
          <w:szCs w:val="24"/>
        </w:rPr>
      </w:pPr>
      <w:r w:rsidRPr="009E7815">
        <w:rPr>
          <w:rFonts w:ascii="Times New Roman" w:hAnsi="Times New Roman" w:cs="Times New Roman"/>
          <w:sz w:val="24"/>
          <w:szCs w:val="24"/>
        </w:rPr>
        <w:t># -*- coding: cp1252 -*-</w:t>
      </w:r>
    </w:p>
    <w:p w:rsidR="009318AD" w:rsidRPr="009E7815" w:rsidRDefault="009318AD" w:rsidP="009318AD">
      <w:pPr>
        <w:pStyle w:val="Heading1"/>
        <w:spacing w:before="0" w:after="0" w:line="276" w:lineRule="auto"/>
        <w:jc w:val="both"/>
        <w:rPr>
          <w:b w:val="0"/>
          <w:bCs w:val="0"/>
          <w:sz w:val="24"/>
          <w:szCs w:val="24"/>
        </w:rPr>
      </w:pPr>
      <w:r w:rsidRPr="009E7815">
        <w:rPr>
          <w:rStyle w:val="Strong"/>
          <w:rFonts w:eastAsiaTheme="majorEastAsia"/>
        </w:rPr>
        <w:t>Introduction to Artificial Intelligence</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“The science and engineering of making intelligent machines, especially intelligent computer programs”. -John McCarthy-</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xml:space="preserve">Artificial Intelligence is an approach to make a computer, a robot, or a product to think how smart human think. AI is a study of how human brain think, learn, decide and work, when it tries to </w:t>
      </w:r>
      <w:r w:rsidRPr="009E7815">
        <w:rPr>
          <w:spacing w:val="-1"/>
        </w:rPr>
        <w:lastRenderedPageBreak/>
        <w:t xml:space="preserve">solve problems. And finally this study outputs intelligent software </w:t>
      </w:r>
      <w:proofErr w:type="spellStart"/>
      <w:r w:rsidRPr="009E7815">
        <w:rPr>
          <w:spacing w:val="-1"/>
        </w:rPr>
        <w:t>systems.The</w:t>
      </w:r>
      <w:proofErr w:type="spellEnd"/>
      <w:r w:rsidRPr="009E7815">
        <w:rPr>
          <w:spacing w:val="-1"/>
        </w:rPr>
        <w:t xml:space="preserve"> aim of AI is to improve computer functions which are related to human knowledge, for example, reasoning, learning, and problem-solving.</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The intelligence is intangible. It is composed of</w:t>
      </w:r>
    </w:p>
    <w:p w:rsidR="009318AD" w:rsidRPr="009E7815" w:rsidRDefault="009318AD" w:rsidP="009318AD">
      <w:pPr>
        <w:numPr>
          <w:ilvl w:val="0"/>
          <w:numId w:val="21"/>
        </w:numPr>
        <w:spacing w:before="480"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Reasoning</w:t>
      </w:r>
    </w:p>
    <w:p w:rsidR="009318AD" w:rsidRPr="009E7815" w:rsidRDefault="009318AD" w:rsidP="009318AD">
      <w:pPr>
        <w:numPr>
          <w:ilvl w:val="0"/>
          <w:numId w:val="21"/>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Learning</w:t>
      </w:r>
    </w:p>
    <w:p w:rsidR="009318AD" w:rsidRPr="009E7815" w:rsidRDefault="009318AD" w:rsidP="009318AD">
      <w:pPr>
        <w:numPr>
          <w:ilvl w:val="0"/>
          <w:numId w:val="21"/>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Problem Solving</w:t>
      </w:r>
    </w:p>
    <w:p w:rsidR="009318AD" w:rsidRPr="009E7815" w:rsidRDefault="009318AD" w:rsidP="009318AD">
      <w:pPr>
        <w:numPr>
          <w:ilvl w:val="0"/>
          <w:numId w:val="21"/>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Perception</w:t>
      </w:r>
    </w:p>
    <w:p w:rsidR="009318AD" w:rsidRPr="009E7815" w:rsidRDefault="009318AD" w:rsidP="009318AD">
      <w:pPr>
        <w:numPr>
          <w:ilvl w:val="0"/>
          <w:numId w:val="21"/>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Linguistic Intelligence</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xml:space="preserve">The objectives of AI research are reasoning, knowledge representation, </w:t>
      </w:r>
      <w:proofErr w:type="spellStart"/>
      <w:r w:rsidRPr="009E7815">
        <w:rPr>
          <w:spacing w:val="-1"/>
        </w:rPr>
        <w:t>plKNNing</w:t>
      </w:r>
      <w:proofErr w:type="spellEnd"/>
      <w:r w:rsidRPr="009E7815">
        <w:rPr>
          <w:spacing w:val="-1"/>
        </w:rPr>
        <w:t>, learning, natural language processing, realization, and ability to move and manipulate objects. There are long-term goals in the general intelligence sector.</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Approaches include statistical methods, computational intelligence, and traditional coding AI. During the AI research related to search and mathematical optimization, artificial neural networks and methods based on statistics, probability, and economics, we use many tools. Computer science attracts AI in the field of science, mathematics, psychology, linguistics, philosophy and so on.</w:t>
      </w:r>
    </w:p>
    <w:p w:rsidR="009318AD" w:rsidRPr="009E7815" w:rsidRDefault="009318AD" w:rsidP="009318AD">
      <w:pPr>
        <w:pStyle w:val="Heading1"/>
        <w:spacing w:before="468" w:after="0" w:line="276" w:lineRule="auto"/>
        <w:jc w:val="both"/>
        <w:rPr>
          <w:spacing w:val="-5"/>
          <w:sz w:val="24"/>
          <w:szCs w:val="24"/>
        </w:rPr>
      </w:pPr>
      <w:r w:rsidRPr="009E7815">
        <w:rPr>
          <w:spacing w:val="-5"/>
          <w:sz w:val="24"/>
          <w:szCs w:val="24"/>
        </w:rPr>
        <w:t>Trending AI Articles:</w:t>
      </w:r>
    </w:p>
    <w:p w:rsidR="009318AD" w:rsidRPr="009E7815" w:rsidRDefault="00BC1C69" w:rsidP="009318AD">
      <w:pPr>
        <w:pStyle w:val="eg"/>
        <w:spacing w:before="0" w:beforeAutospacing="0" w:after="0" w:afterAutospacing="0" w:line="276" w:lineRule="auto"/>
        <w:jc w:val="both"/>
        <w:rPr>
          <w:spacing w:val="-3"/>
        </w:rPr>
      </w:pPr>
      <w:hyperlink r:id="rId34" w:tgtFrame="_blank" w:history="1">
        <w:r w:rsidR="009318AD" w:rsidRPr="009E7815">
          <w:rPr>
            <w:rStyle w:val="Hyperlink"/>
            <w:spacing w:val="-3"/>
          </w:rPr>
          <w:t>1. Cheat Sheets for AI, Neural Networks, Machine Learning, Deep Learning &amp; Big Data</w:t>
        </w:r>
      </w:hyperlink>
    </w:p>
    <w:p w:rsidR="009318AD" w:rsidRPr="009E7815" w:rsidRDefault="00BC1C69" w:rsidP="009318AD">
      <w:pPr>
        <w:pStyle w:val="eg"/>
        <w:spacing w:before="0" w:beforeAutospacing="0" w:after="0" w:afterAutospacing="0" w:line="276" w:lineRule="auto"/>
        <w:jc w:val="both"/>
        <w:rPr>
          <w:spacing w:val="-3"/>
        </w:rPr>
      </w:pPr>
      <w:hyperlink r:id="rId35" w:tgtFrame="_blank" w:history="1">
        <w:r w:rsidR="009318AD" w:rsidRPr="009E7815">
          <w:rPr>
            <w:rStyle w:val="Hyperlink"/>
            <w:spacing w:val="-3"/>
          </w:rPr>
          <w:t>2. Data Science Simplified Part 1: Principles and Process</w:t>
        </w:r>
      </w:hyperlink>
    </w:p>
    <w:p w:rsidR="009318AD" w:rsidRPr="009E7815" w:rsidRDefault="00BC1C69" w:rsidP="009318AD">
      <w:pPr>
        <w:pStyle w:val="eg"/>
        <w:spacing w:before="0" w:beforeAutospacing="0" w:after="0" w:afterAutospacing="0" w:line="276" w:lineRule="auto"/>
        <w:jc w:val="both"/>
        <w:rPr>
          <w:spacing w:val="-3"/>
        </w:rPr>
      </w:pPr>
      <w:hyperlink r:id="rId36" w:tgtFrame="_blank" w:history="1">
        <w:r w:rsidR="009318AD" w:rsidRPr="009E7815">
          <w:rPr>
            <w:rStyle w:val="Hyperlink"/>
            <w:spacing w:val="-3"/>
          </w:rPr>
          <w:t xml:space="preserve">3. Getting Started with Building </w:t>
        </w:r>
        <w:proofErr w:type="spellStart"/>
        <w:r w:rsidR="009318AD" w:rsidRPr="009E7815">
          <w:rPr>
            <w:rStyle w:val="Hyperlink"/>
            <w:spacing w:val="-3"/>
          </w:rPr>
          <w:t>Realtime</w:t>
        </w:r>
        <w:proofErr w:type="spellEnd"/>
        <w:r w:rsidR="009318AD" w:rsidRPr="009E7815">
          <w:rPr>
            <w:rStyle w:val="Hyperlink"/>
            <w:spacing w:val="-3"/>
          </w:rPr>
          <w:t xml:space="preserve"> API Infrastructure</w:t>
        </w:r>
      </w:hyperlink>
    </w:p>
    <w:p w:rsidR="009318AD" w:rsidRPr="009E7815" w:rsidRDefault="00BC1C69" w:rsidP="009318AD">
      <w:pPr>
        <w:pStyle w:val="eg"/>
        <w:spacing w:before="0" w:beforeAutospacing="0" w:after="0" w:afterAutospacing="0" w:line="276" w:lineRule="auto"/>
        <w:jc w:val="both"/>
        <w:rPr>
          <w:spacing w:val="-3"/>
        </w:rPr>
      </w:pPr>
      <w:hyperlink r:id="rId37" w:tgtFrame="_blank" w:history="1">
        <w:r w:rsidR="009318AD" w:rsidRPr="009E7815">
          <w:rPr>
            <w:rStyle w:val="Hyperlink"/>
            <w:spacing w:val="-3"/>
          </w:rPr>
          <w:t>4. AI &amp; NLP Workshop</w:t>
        </w:r>
      </w:hyperlink>
    </w:p>
    <w:p w:rsidR="009318AD" w:rsidRPr="009E7815" w:rsidRDefault="009318AD" w:rsidP="009318AD">
      <w:pPr>
        <w:pStyle w:val="eg"/>
        <w:spacing w:before="0" w:beforeAutospacing="0" w:after="0" w:afterAutospacing="0" w:line="276" w:lineRule="auto"/>
        <w:jc w:val="both"/>
        <w:rPr>
          <w:spacing w:val="-3"/>
        </w:rPr>
      </w:pPr>
      <w:r w:rsidRPr="009E7815">
        <w:rPr>
          <w:rStyle w:val="Strong"/>
          <w:rFonts w:eastAsiaTheme="majorEastAsia"/>
          <w:spacing w:val="-1"/>
        </w:rPr>
        <w:t>Applications of AI</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xml:space="preserve">· Gaming − AI plays important role for machine to think of large number of possible positions based on deep knowledge in strategic games. </w:t>
      </w:r>
      <w:proofErr w:type="gramStart"/>
      <w:r w:rsidRPr="009E7815">
        <w:rPr>
          <w:spacing w:val="-1"/>
        </w:rPr>
        <w:t>for</w:t>
      </w:r>
      <w:proofErr w:type="gramEnd"/>
      <w:r w:rsidRPr="009E7815">
        <w:rPr>
          <w:spacing w:val="-1"/>
        </w:rPr>
        <w:t xml:space="preserve"> example, </w:t>
      </w:r>
      <w:proofErr w:type="spellStart"/>
      <w:r w:rsidRPr="009E7815">
        <w:rPr>
          <w:spacing w:val="-1"/>
        </w:rPr>
        <w:t>chess,river</w:t>
      </w:r>
      <w:proofErr w:type="spellEnd"/>
      <w:r w:rsidRPr="009E7815">
        <w:rPr>
          <w:spacing w:val="-1"/>
        </w:rPr>
        <w:t xml:space="preserve"> crossing, N-queens problems and etc.</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lastRenderedPageBreak/>
        <w:t>Natural Language Processing − Interact with the computer that understands natural language spoken by humans.</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Expert Systems − Machine or software provide explanation and advice to the users.</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Vision Systems − Systems understand, explain, and describe visual input on the computer.</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xml:space="preserve">· Speech Recognition − There are some AI based speech recognition systems have ability to hear and express as sentences and understand their meanings while a person talks to it. For example </w:t>
      </w:r>
      <w:proofErr w:type="spellStart"/>
      <w:r w:rsidRPr="009E7815">
        <w:rPr>
          <w:spacing w:val="-1"/>
        </w:rPr>
        <w:t>Siri</w:t>
      </w:r>
      <w:proofErr w:type="spellEnd"/>
      <w:r w:rsidRPr="009E7815">
        <w:rPr>
          <w:spacing w:val="-1"/>
        </w:rPr>
        <w:t xml:space="preserve"> and Google assistant.</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xml:space="preserve">· Handwriting Recognition − </w:t>
      </w:r>
      <w:proofErr w:type="gramStart"/>
      <w:r w:rsidRPr="009E7815">
        <w:rPr>
          <w:spacing w:val="-1"/>
        </w:rPr>
        <w:t>The</w:t>
      </w:r>
      <w:proofErr w:type="gramEnd"/>
      <w:r w:rsidRPr="009E7815">
        <w:rPr>
          <w:spacing w:val="-1"/>
        </w:rPr>
        <w:t xml:space="preserve"> handwriting recognition software reads the text written on paper and recognize the shapes of the letters and convert it into editable text.</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 Intelligent Robots − Robots are able to perform the instructions given by a human.</w:t>
      </w:r>
    </w:p>
    <w:p w:rsidR="009318AD" w:rsidRPr="009E7815" w:rsidRDefault="009318AD" w:rsidP="009318AD">
      <w:pPr>
        <w:pStyle w:val="gq"/>
        <w:spacing w:before="480" w:beforeAutospacing="0" w:after="0" w:afterAutospacing="0" w:line="276" w:lineRule="auto"/>
        <w:jc w:val="both"/>
        <w:rPr>
          <w:rStyle w:val="Strong"/>
          <w:rFonts w:eastAsiaTheme="majorEastAsia"/>
          <w:spacing w:val="-1"/>
        </w:rPr>
      </w:pPr>
    </w:p>
    <w:p w:rsidR="009318AD" w:rsidRPr="009E7815" w:rsidRDefault="009318AD" w:rsidP="009318AD">
      <w:pPr>
        <w:pStyle w:val="gq"/>
        <w:spacing w:before="480" w:beforeAutospacing="0" w:after="0" w:afterAutospacing="0" w:line="276" w:lineRule="auto"/>
        <w:jc w:val="both"/>
        <w:rPr>
          <w:spacing w:val="-1"/>
        </w:rPr>
      </w:pPr>
      <w:r w:rsidRPr="009E7815">
        <w:rPr>
          <w:rStyle w:val="Strong"/>
          <w:rFonts w:eastAsiaTheme="majorEastAsia"/>
          <w:spacing w:val="-1"/>
        </w:rPr>
        <w:t>Major Goals</w:t>
      </w:r>
    </w:p>
    <w:p w:rsidR="009318AD" w:rsidRPr="009E7815" w:rsidRDefault="009318AD" w:rsidP="009318AD">
      <w:pPr>
        <w:numPr>
          <w:ilvl w:val="0"/>
          <w:numId w:val="22"/>
        </w:numPr>
        <w:spacing w:before="480"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Knowledge reasoning</w:t>
      </w:r>
    </w:p>
    <w:p w:rsidR="009318AD" w:rsidRPr="009E7815" w:rsidRDefault="009318AD" w:rsidP="009318AD">
      <w:pPr>
        <w:numPr>
          <w:ilvl w:val="0"/>
          <w:numId w:val="22"/>
        </w:numPr>
        <w:spacing w:before="252" w:after="0"/>
        <w:ind w:left="450"/>
        <w:jc w:val="both"/>
        <w:rPr>
          <w:rFonts w:ascii="Times New Roman" w:hAnsi="Times New Roman" w:cs="Times New Roman"/>
          <w:spacing w:val="-1"/>
          <w:sz w:val="24"/>
          <w:szCs w:val="24"/>
        </w:rPr>
      </w:pPr>
      <w:proofErr w:type="spellStart"/>
      <w:r w:rsidRPr="009E7815">
        <w:rPr>
          <w:rFonts w:ascii="Times New Roman" w:hAnsi="Times New Roman" w:cs="Times New Roman"/>
          <w:spacing w:val="-1"/>
          <w:sz w:val="24"/>
          <w:szCs w:val="24"/>
        </w:rPr>
        <w:t>PlKNNing</w:t>
      </w:r>
      <w:proofErr w:type="spellEnd"/>
    </w:p>
    <w:p w:rsidR="009318AD" w:rsidRPr="009E7815" w:rsidRDefault="009318AD" w:rsidP="009318AD">
      <w:pPr>
        <w:numPr>
          <w:ilvl w:val="0"/>
          <w:numId w:val="22"/>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Machine Learning</w:t>
      </w:r>
    </w:p>
    <w:p w:rsidR="009318AD" w:rsidRPr="009E7815" w:rsidRDefault="009318AD" w:rsidP="009318AD">
      <w:pPr>
        <w:numPr>
          <w:ilvl w:val="0"/>
          <w:numId w:val="22"/>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Natural Language Processing</w:t>
      </w:r>
    </w:p>
    <w:p w:rsidR="009318AD" w:rsidRPr="009E7815" w:rsidRDefault="009318AD" w:rsidP="009318AD">
      <w:pPr>
        <w:numPr>
          <w:ilvl w:val="0"/>
          <w:numId w:val="22"/>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Computer Vision</w:t>
      </w:r>
    </w:p>
    <w:p w:rsidR="009318AD" w:rsidRPr="009E7815" w:rsidRDefault="009318AD" w:rsidP="009318AD">
      <w:pPr>
        <w:numPr>
          <w:ilvl w:val="0"/>
          <w:numId w:val="22"/>
        </w:numPr>
        <w:spacing w:before="252" w:after="0"/>
        <w:ind w:left="450"/>
        <w:jc w:val="both"/>
        <w:rPr>
          <w:rFonts w:ascii="Times New Roman" w:hAnsi="Times New Roman" w:cs="Times New Roman"/>
          <w:spacing w:val="-1"/>
          <w:sz w:val="24"/>
          <w:szCs w:val="24"/>
        </w:rPr>
      </w:pPr>
      <w:r w:rsidRPr="009E7815">
        <w:rPr>
          <w:rFonts w:ascii="Times New Roman" w:hAnsi="Times New Roman" w:cs="Times New Roman"/>
          <w:spacing w:val="-1"/>
          <w:sz w:val="24"/>
          <w:szCs w:val="24"/>
        </w:rPr>
        <w:t>Robotics</w:t>
      </w:r>
    </w:p>
    <w:p w:rsidR="009318AD" w:rsidRPr="009E7815" w:rsidRDefault="009318AD" w:rsidP="009318AD">
      <w:pPr>
        <w:pStyle w:val="gq"/>
        <w:spacing w:before="480" w:beforeAutospacing="0" w:after="0" w:afterAutospacing="0" w:line="276" w:lineRule="auto"/>
        <w:jc w:val="both"/>
        <w:rPr>
          <w:spacing w:val="-1"/>
        </w:rPr>
      </w:pPr>
      <w:r w:rsidRPr="009E7815">
        <w:rPr>
          <w:rStyle w:val="Strong"/>
          <w:rFonts w:eastAsiaTheme="majorEastAsia"/>
          <w:spacing w:val="-1"/>
        </w:rPr>
        <w:t>IBM Watson</w:t>
      </w:r>
    </w:p>
    <w:p w:rsidR="009318AD" w:rsidRPr="009E7815" w:rsidRDefault="009318AD" w:rsidP="009318AD">
      <w:pPr>
        <w:jc w:val="both"/>
        <w:rPr>
          <w:rFonts w:ascii="Times New Roman" w:hAnsi="Times New Roman" w:cs="Times New Roman"/>
          <w:sz w:val="24"/>
          <w:szCs w:val="24"/>
        </w:rPr>
      </w:pPr>
      <w:r w:rsidRPr="009E7815">
        <w:rPr>
          <w:rFonts w:ascii="Times New Roman" w:hAnsi="Times New Roman" w:cs="Times New Roman"/>
          <w:noProof/>
          <w:sz w:val="24"/>
          <w:szCs w:val="24"/>
          <w:lang w:bidi="te-IN"/>
        </w:rPr>
        <w:lastRenderedPageBreak/>
        <w:drawing>
          <wp:inline distT="0" distB="0" distL="0" distR="0" wp14:anchorId="266BBD32" wp14:editId="0E45FC5C">
            <wp:extent cx="4761230" cy="2680335"/>
            <wp:effectExtent l="0" t="0" r="0" b="0"/>
            <wp:docPr id="18" name="Picture 18" descr="0*GLrIJYWjskTA6v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GLrIJYWjskTA6vQ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1230" cy="2680335"/>
                    </a:xfrm>
                    <a:prstGeom prst="rect">
                      <a:avLst/>
                    </a:prstGeom>
                    <a:noFill/>
                    <a:ln>
                      <a:noFill/>
                    </a:ln>
                  </pic:spPr>
                </pic:pic>
              </a:graphicData>
            </a:graphic>
          </wp:inline>
        </w:drawing>
      </w:r>
    </w:p>
    <w:p w:rsidR="009318AD" w:rsidRPr="009E7815" w:rsidRDefault="009318AD" w:rsidP="009318AD">
      <w:pPr>
        <w:pStyle w:val="gq"/>
        <w:spacing w:before="480" w:beforeAutospacing="0" w:after="0" w:afterAutospacing="0" w:line="276" w:lineRule="auto"/>
        <w:jc w:val="both"/>
        <w:rPr>
          <w:spacing w:val="-1"/>
        </w:rPr>
      </w:pPr>
      <w:r w:rsidRPr="009E7815">
        <w:rPr>
          <w:spacing w:val="-1"/>
        </w:rPr>
        <w:t>“Watson” is an IBM supercomputer that combines Artificial Intelligence (AI) and complex inquisitive programming for ideal execution as a “question answering” machine. The supercomputer is named for IBM’s founder, Thomas J. Watson.</w:t>
      </w:r>
    </w:p>
    <w:p w:rsidR="009318AD" w:rsidRPr="009E7815" w:rsidRDefault="009318AD" w:rsidP="009318AD">
      <w:pPr>
        <w:pStyle w:val="gq"/>
        <w:spacing w:before="480" w:beforeAutospacing="0" w:after="0" w:afterAutospacing="0" w:line="276" w:lineRule="auto"/>
        <w:jc w:val="both"/>
        <w:rPr>
          <w:spacing w:val="-1"/>
        </w:rPr>
      </w:pPr>
      <w:r w:rsidRPr="009E7815">
        <w:rPr>
          <w:spacing w:val="-1"/>
        </w:rPr>
        <w:t>IBM Watson is at the forefront of the new era of computing. At the point when IBM Watson made, IBM communicated that “more than 100 particular techniques are used to inspect perceive sources, find and make theories, find and score affirm, and combination and rank speculations.” recently, the Watson limits have been expanded and the way by which Watson works has been changed to abuse new sending models (Watson on IBM Cloud) and propelled machine learning capacities and upgraded hardware open to architects and authorities. It isn’t any longer completely a request answering figuring system arranged from Q&amp;A joins yet can now ‘see’, ‘hear’, ‘read’, ‘talk’, ‘taste’, ‘translate’, ‘learn’ and ‘endorse’.</w:t>
      </w:r>
    </w:p>
    <w:p w:rsidR="009318AD" w:rsidRPr="009E7815" w:rsidRDefault="009318AD" w:rsidP="009318AD">
      <w:pPr>
        <w:jc w:val="both"/>
        <w:rPr>
          <w:rFonts w:ascii="Times New Roman" w:hAnsi="Times New Roman" w:cs="Times New Roman"/>
          <w:b/>
          <w:sz w:val="24"/>
          <w:szCs w:val="24"/>
        </w:rPr>
      </w:pPr>
    </w:p>
    <w:p w:rsidR="009318AD" w:rsidRPr="009E7815" w:rsidRDefault="009318AD" w:rsidP="009318AD">
      <w:pPr>
        <w:pStyle w:val="Heading1"/>
        <w:shd w:val="clear" w:color="auto" w:fill="FFFFFF"/>
        <w:spacing w:before="0" w:after="0" w:line="276" w:lineRule="auto"/>
        <w:jc w:val="both"/>
        <w:rPr>
          <w:spacing w:val="-8"/>
          <w:sz w:val="24"/>
          <w:szCs w:val="24"/>
        </w:rPr>
      </w:pPr>
      <w:r w:rsidRPr="009E7815">
        <w:rPr>
          <w:spacing w:val="-8"/>
          <w:sz w:val="24"/>
          <w:szCs w:val="24"/>
        </w:rPr>
        <w:t>Machine Learning</w:t>
      </w:r>
    </w:p>
    <w:p w:rsidR="009318AD" w:rsidRPr="009E7815" w:rsidRDefault="009318AD" w:rsidP="009318AD">
      <w:pPr>
        <w:pStyle w:val="Heading3"/>
        <w:shd w:val="clear" w:color="auto" w:fill="FFFFFF"/>
        <w:spacing w:before="300" w:after="150"/>
        <w:jc w:val="both"/>
        <w:rPr>
          <w:rFonts w:ascii="Times New Roman" w:hAnsi="Times New Roman" w:cs="Times New Roman"/>
          <w:color w:val="auto"/>
          <w:spacing w:val="-8"/>
        </w:rPr>
      </w:pPr>
      <w:r w:rsidRPr="009E7815">
        <w:rPr>
          <w:rFonts w:ascii="Times New Roman" w:hAnsi="Times New Roman" w:cs="Times New Roman"/>
          <w:color w:val="auto"/>
          <w:spacing w:val="-8"/>
        </w:rPr>
        <w:t>Introduction</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Machine learning is a subfield of artificial intelligence (AI). The goal of machine learning generally is to understand the structure of data and fit that data into models that can be understood and utilized by people.</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 xml:space="preserve">Although machine learning is a field within computer science, it differs from traditional computational approaches. In traditional computing, algorithms are sets of explicitly programmed instructions used by computers to calculate or problem solve. Machine learning algorithms instead allow for computers to train on data inputs and use statistical analysis in order </w:t>
      </w:r>
      <w:r w:rsidRPr="009E7815">
        <w:rPr>
          <w:color w:val="auto"/>
        </w:rPr>
        <w:lastRenderedPageBreak/>
        <w:t>to output values that fall within a specific range. Because of this, machine learning facilitates computers in building models from sample data in order to automate decision-making processes based on data inputs.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Any technology user today has benefitted from machine learning. Facial recognition technology allows social media platforms to help users tag and share photos of friends. Optical character recognition (OCR) technology converts images of text into movable type. Recommendation engines, powered by machine learning, suggest what movies or television shows to watch next based on user preferences. Self-driving cars that rely on machine learning to navigate may soon be available to consumers.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Machine learning is a continuously developing field. Because of this, there are some considerations to keep in mind as you work with machine learning methodologies, or analyze the impact of machine learning processes.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this tutorial, we’ll look into the common machine learning methods of supervised and unsupervised learning, and common algorithmic approaches in machine learning, including the k-nearest neighbor algorithm, decision tree learning, and deep learning. We’ll explore which programming languages are most used in machine learning, providing you with some of the positive and negative attributes of each. Additionally, we’ll discuss biases that are perpetuated by machine learning algorithms, and consider what can be kept in mind to prevent these biases when building algorithms.</w:t>
      </w:r>
    </w:p>
    <w:p w:rsidR="009318AD" w:rsidRPr="009E7815" w:rsidRDefault="009318AD" w:rsidP="009318AD">
      <w:pPr>
        <w:pStyle w:val="Heading2"/>
        <w:shd w:val="clear" w:color="auto" w:fill="FFFFFF"/>
        <w:spacing w:before="450" w:after="150"/>
        <w:jc w:val="both"/>
        <w:rPr>
          <w:rFonts w:ascii="Times New Roman" w:hAnsi="Times New Roman" w:cs="Times New Roman"/>
          <w:color w:val="auto"/>
          <w:spacing w:val="-8"/>
          <w:sz w:val="24"/>
          <w:szCs w:val="24"/>
        </w:rPr>
      </w:pPr>
      <w:bookmarkStart w:id="0" w:name="machine-learning-methods"/>
      <w:bookmarkEnd w:id="0"/>
      <w:r w:rsidRPr="009E7815">
        <w:rPr>
          <w:rFonts w:ascii="Times New Roman" w:hAnsi="Times New Roman" w:cs="Times New Roman"/>
          <w:color w:val="auto"/>
          <w:spacing w:val="-8"/>
          <w:sz w:val="24"/>
          <w:szCs w:val="24"/>
        </w:rPr>
        <w:t>Machine Learning Methods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machine learning, tasks are generally classified into broad categories. These categories are based on how learning is received or how feedback on the learning is given to the system developed.</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Two of the most widely adopted machine learning methods are </w:t>
      </w:r>
      <w:r w:rsidRPr="009E7815">
        <w:rPr>
          <w:rStyle w:val="Strong"/>
          <w:rFonts w:eastAsiaTheme="majorEastAsia"/>
          <w:color w:val="auto"/>
        </w:rPr>
        <w:t>supervised learning</w:t>
      </w:r>
      <w:r w:rsidRPr="009E7815">
        <w:rPr>
          <w:color w:val="auto"/>
        </w:rPr>
        <w:t> which trains algorithms based on example input and output data that is labeled by humans, and </w:t>
      </w:r>
      <w:r w:rsidRPr="009E7815">
        <w:rPr>
          <w:rStyle w:val="Strong"/>
          <w:rFonts w:eastAsiaTheme="majorEastAsia"/>
          <w:color w:val="auto"/>
        </w:rPr>
        <w:t>unsupervised learning</w:t>
      </w:r>
      <w:r w:rsidRPr="009E7815">
        <w:rPr>
          <w:color w:val="auto"/>
        </w:rPr>
        <w:t> which provides the algorithm with no labeled data in order to allow it to find structure within its input data. Let’s explore these methods in more detail.</w:t>
      </w:r>
    </w:p>
    <w:p w:rsidR="009318AD" w:rsidRPr="009E7815" w:rsidRDefault="009318AD" w:rsidP="009318AD">
      <w:pPr>
        <w:pStyle w:val="Heading3"/>
        <w:shd w:val="clear" w:color="auto" w:fill="FFFFFF"/>
        <w:spacing w:before="300" w:after="150"/>
        <w:jc w:val="both"/>
        <w:rPr>
          <w:rFonts w:ascii="Times New Roman" w:hAnsi="Times New Roman" w:cs="Times New Roman"/>
          <w:color w:val="auto"/>
          <w:spacing w:val="-8"/>
        </w:rPr>
      </w:pPr>
      <w:r w:rsidRPr="009E7815">
        <w:rPr>
          <w:rFonts w:ascii="Times New Roman" w:hAnsi="Times New Roman" w:cs="Times New Roman"/>
          <w:color w:val="auto"/>
          <w:spacing w:val="-8"/>
        </w:rPr>
        <w:t>Supervised Learning</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supervised learning, the computer is provided with example inputs that are labeled with their desired outputs. The purpose of this method is for the algorithm to be able to “learn” by comparing its actual output with the “taught” outputs to find errors, and modify the model accordingly. Supervised learning therefore uses patterns to predict label values on additional unlabeled data.</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lastRenderedPageBreak/>
        <w:t>For example, with supervised learning, an algorithm may be fed data with images of sharks labeled as </w:t>
      </w:r>
      <w:r w:rsidRPr="009E7815">
        <w:rPr>
          <w:rStyle w:val="HTMLCode"/>
          <w:rFonts w:ascii="Times New Roman" w:hAnsi="Times New Roman" w:cs="Times New Roman"/>
          <w:color w:val="auto"/>
        </w:rPr>
        <w:t>fish</w:t>
      </w:r>
      <w:r w:rsidRPr="009E7815">
        <w:rPr>
          <w:color w:val="auto"/>
        </w:rPr>
        <w:t> and images of oceans labeled as </w:t>
      </w:r>
      <w:r w:rsidRPr="009E7815">
        <w:rPr>
          <w:rStyle w:val="HTMLCode"/>
          <w:rFonts w:ascii="Times New Roman" w:hAnsi="Times New Roman" w:cs="Times New Roman"/>
          <w:color w:val="auto"/>
        </w:rPr>
        <w:t>water</w:t>
      </w:r>
      <w:r w:rsidRPr="009E7815">
        <w:rPr>
          <w:color w:val="auto"/>
        </w:rPr>
        <w:t>. By being trained on this data, the supervised learning algorithm should be able to later identify unlabeled shark images as </w:t>
      </w:r>
      <w:r w:rsidRPr="009E7815">
        <w:rPr>
          <w:rStyle w:val="HTMLCode"/>
          <w:rFonts w:ascii="Times New Roman" w:hAnsi="Times New Roman" w:cs="Times New Roman"/>
          <w:color w:val="auto"/>
        </w:rPr>
        <w:t>fish</w:t>
      </w:r>
      <w:r w:rsidRPr="009E7815">
        <w:rPr>
          <w:color w:val="auto"/>
        </w:rPr>
        <w:t> and unlabeled ocean images as </w:t>
      </w:r>
      <w:r w:rsidRPr="009E7815">
        <w:rPr>
          <w:rStyle w:val="HTMLCode"/>
          <w:rFonts w:ascii="Times New Roman" w:hAnsi="Times New Roman" w:cs="Times New Roman"/>
          <w:color w:val="auto"/>
        </w:rPr>
        <w:t>water</w:t>
      </w:r>
      <w:r w:rsidRPr="009E7815">
        <w:rPr>
          <w:color w:val="auto"/>
        </w:rPr>
        <w:t>.</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A common use case of supervised learning is to use historical data to predict statistically likely future events. It may use historical stock market information to anticipate upcoming fluctuations, or be employed to filter out spam emails. In supervised learning, tagged photos of dogs can be used as input data to classify untagged photos of dogs.</w:t>
      </w:r>
    </w:p>
    <w:p w:rsidR="009318AD" w:rsidRPr="009E7815" w:rsidRDefault="009318AD" w:rsidP="009318AD">
      <w:pPr>
        <w:pStyle w:val="Heading3"/>
        <w:shd w:val="clear" w:color="auto" w:fill="FFFFFF"/>
        <w:spacing w:before="300" w:after="150"/>
        <w:jc w:val="both"/>
        <w:rPr>
          <w:rFonts w:ascii="Times New Roman" w:hAnsi="Times New Roman" w:cs="Times New Roman"/>
          <w:color w:val="auto"/>
          <w:spacing w:val="-8"/>
        </w:rPr>
      </w:pPr>
      <w:r w:rsidRPr="009E7815">
        <w:rPr>
          <w:rFonts w:ascii="Times New Roman" w:hAnsi="Times New Roman" w:cs="Times New Roman"/>
          <w:color w:val="auto"/>
          <w:spacing w:val="-8"/>
        </w:rPr>
        <w:t>Unsupervised Learning</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unsupervised learning, data is unlabeled, so the learning algorithm is left to find commonalities among its input data. As unlabeled data are more abundant than labeled data, machine learning methods that facilitate unsupervised learning are particularly valuable.</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The goal of unsupervised learning may be as straightforward as discovering hidden patterns within a dataset, but it may also have a goal of feature learning, which allows the computational machine to automatically discover the representations that are needed to classify raw data.</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Unsupervised learning is commonly used for transactional data. You may have a large dataset of customers and their purchases, but as a human you will likely not be able to make sense of what similar attributes can be drawn from customer profiles and their types of purchases. With this data fed into an unsupervised learning algorithm, it may be determined that women of a certain age range who buy unscented soaps are likely to be pregnant, and therefore a marketing campaign related to pregnancy and baby products can be targeted to this audience in order to increase their number of purchases.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Without being told a “correct” answer, unsupervised learning methods can look at complex data that is more expansive and seemingly unrelated in order to organize it in potentially meaningful ways. Unsupervised learning is often used for anomaly detection including for fraudulent credit card purchases, and recommender systems that recommend what products to buy next. In unsupervised learning, untagged photos of dogs can be used as input data for the algorithm to find likenesses and classify dog photos together.</w:t>
      </w:r>
    </w:p>
    <w:p w:rsidR="009318AD" w:rsidRPr="009E7815" w:rsidRDefault="009318AD" w:rsidP="009318AD">
      <w:pPr>
        <w:pStyle w:val="Heading2"/>
        <w:shd w:val="clear" w:color="auto" w:fill="FFFFFF"/>
        <w:spacing w:before="450" w:after="150"/>
        <w:jc w:val="both"/>
        <w:rPr>
          <w:rFonts w:ascii="Times New Roman" w:hAnsi="Times New Roman" w:cs="Times New Roman"/>
          <w:color w:val="auto"/>
          <w:spacing w:val="-8"/>
          <w:sz w:val="24"/>
          <w:szCs w:val="24"/>
        </w:rPr>
      </w:pPr>
      <w:bookmarkStart w:id="1" w:name="approaches"/>
      <w:bookmarkEnd w:id="1"/>
      <w:r w:rsidRPr="009E7815">
        <w:rPr>
          <w:rFonts w:ascii="Times New Roman" w:hAnsi="Times New Roman" w:cs="Times New Roman"/>
          <w:color w:val="auto"/>
          <w:spacing w:val="-8"/>
          <w:sz w:val="24"/>
          <w:szCs w:val="24"/>
        </w:rPr>
        <w:t>Approaches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As a field, machine learning is closely related to computational statistics, so having a background knowledge in statistics is useful for understanding and leveraging machine learning algorithms.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lastRenderedPageBreak/>
        <w:t>For those who may not have studied statistics, it can be helpful to first define correlation and regression, as they are commonly used techniques for investigating the relationship among quantitative variables. </w:t>
      </w:r>
      <w:r w:rsidRPr="009E7815">
        <w:rPr>
          <w:rStyle w:val="Strong"/>
          <w:rFonts w:eastAsiaTheme="majorEastAsia"/>
          <w:color w:val="auto"/>
        </w:rPr>
        <w:t>Correlation</w:t>
      </w:r>
      <w:r w:rsidRPr="009E7815">
        <w:rPr>
          <w:color w:val="auto"/>
        </w:rPr>
        <w:t> is a measure of association between two variables that are not designated as either dependent or independent. </w:t>
      </w:r>
      <w:r w:rsidRPr="009E7815">
        <w:rPr>
          <w:rStyle w:val="Strong"/>
          <w:rFonts w:eastAsiaTheme="majorEastAsia"/>
          <w:color w:val="auto"/>
        </w:rPr>
        <w:t>Regression</w:t>
      </w:r>
      <w:r w:rsidRPr="009E7815">
        <w:rPr>
          <w:color w:val="auto"/>
        </w:rPr>
        <w:t> at a basic level is used to examine the relationship between one dependent and one independent variable. Because regression statistics can be used to anticipate the dependent variable when the independent variable is known, regression enables prediction capabilities.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Approaches to machine learning are continuously being developed. For our purposes, we’ll go through a few of the popular approaches that are being used in machine learning at the time of writing.</w:t>
      </w:r>
    </w:p>
    <w:p w:rsidR="009318AD" w:rsidRPr="009E7815" w:rsidRDefault="009318AD" w:rsidP="009318AD">
      <w:pPr>
        <w:pStyle w:val="Heading3"/>
        <w:shd w:val="clear" w:color="auto" w:fill="FFFFFF"/>
        <w:spacing w:before="300" w:after="150"/>
        <w:jc w:val="both"/>
        <w:rPr>
          <w:rFonts w:ascii="Times New Roman" w:hAnsi="Times New Roman" w:cs="Times New Roman"/>
          <w:color w:val="auto"/>
          <w:spacing w:val="-8"/>
        </w:rPr>
      </w:pPr>
      <w:proofErr w:type="gramStart"/>
      <w:r w:rsidRPr="009E7815">
        <w:rPr>
          <w:rFonts w:ascii="Times New Roman" w:hAnsi="Times New Roman" w:cs="Times New Roman"/>
          <w:color w:val="auto"/>
          <w:spacing w:val="-8"/>
        </w:rPr>
        <w:t>k-nearest</w:t>
      </w:r>
      <w:proofErr w:type="gramEnd"/>
      <w:r w:rsidRPr="009E7815">
        <w:rPr>
          <w:rFonts w:ascii="Times New Roman" w:hAnsi="Times New Roman" w:cs="Times New Roman"/>
          <w:color w:val="auto"/>
          <w:spacing w:val="-8"/>
        </w:rPr>
        <w:t xml:space="preserve"> neighbor</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The k-nearest neighbor algorithm is a pattern recognition model that can be used for classification as well as regression. Often abbreviated as k-NN, the </w:t>
      </w:r>
      <w:r w:rsidRPr="009E7815">
        <w:rPr>
          <w:rStyle w:val="Strong"/>
          <w:rFonts w:eastAsiaTheme="majorEastAsia"/>
          <w:color w:val="auto"/>
        </w:rPr>
        <w:t>k</w:t>
      </w:r>
      <w:r w:rsidRPr="009E7815">
        <w:rPr>
          <w:color w:val="auto"/>
        </w:rPr>
        <w:t> in k-nearest neighbor is a positive integer, which is typically small. In either classification or regression, the input will consist of the k closest training examples within a space.</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We will focus on k-NN classification. In this method, the output is class membership. This will assign a new object to the class most common among its k nearest neighbors. In the case of k = 1, the object is assigned to the class of the single nearest neighbor.</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Let’s look at an example of k-nearest neighbor. In the diagram below, there are blue diamond objects and orange star objects. These belong to two separate classes: the diamond class and the star class.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noProof/>
          <w:color w:val="auto"/>
          <w:lang w:bidi="te-IN"/>
        </w:rPr>
        <w:drawing>
          <wp:inline distT="0" distB="0" distL="0" distR="0" wp14:anchorId="2DEF1D0E" wp14:editId="493A6E70">
            <wp:extent cx="3883940" cy="2714625"/>
            <wp:effectExtent l="0" t="0" r="0" b="0"/>
            <wp:docPr id="17" name="Picture 17" descr="k-nearest neighbor initial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earest neighbor initial data s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5563" cy="2715759"/>
                    </a:xfrm>
                    <a:prstGeom prst="rect">
                      <a:avLst/>
                    </a:prstGeom>
                    <a:noFill/>
                    <a:ln>
                      <a:noFill/>
                    </a:ln>
                  </pic:spPr>
                </pic:pic>
              </a:graphicData>
            </a:graphic>
          </wp:inline>
        </w:drawing>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lastRenderedPageBreak/>
        <w:t>When a new object is added to the space — in this case a green heart — we will want the machine learning algorithm to classify the heart to a certain class.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noProof/>
          <w:color w:val="auto"/>
          <w:lang w:bidi="te-IN"/>
        </w:rPr>
        <w:drawing>
          <wp:inline distT="0" distB="0" distL="0" distR="0" wp14:anchorId="61AB9C0C" wp14:editId="0F8E5EA4">
            <wp:extent cx="3795280" cy="2638425"/>
            <wp:effectExtent l="0" t="0" r="0" b="0"/>
            <wp:docPr id="16" name="Picture 16" descr="k-nearest neighbor data set with new object to class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nearest neighbor data set with new object to classif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638" cy="2640064"/>
                    </a:xfrm>
                    <a:prstGeom prst="rect">
                      <a:avLst/>
                    </a:prstGeom>
                    <a:noFill/>
                    <a:ln>
                      <a:noFill/>
                    </a:ln>
                  </pic:spPr>
                </pic:pic>
              </a:graphicData>
            </a:graphic>
          </wp:inline>
        </w:drawing>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When we choose k = 3, the algorithm will find the three nearest neighbors of the green heart in order to classify it to either the diamond class or the star class.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our diagram, the three nearest neighbors of the green heart are one diamond and two stars. Therefore, the algorithm will classify the heart with the star class.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noProof/>
          <w:color w:val="auto"/>
          <w:lang w:bidi="te-IN"/>
        </w:rPr>
        <w:drawing>
          <wp:inline distT="0" distB="0" distL="0" distR="0" wp14:anchorId="63D16ABB" wp14:editId="73F867C4">
            <wp:extent cx="4267890" cy="2981325"/>
            <wp:effectExtent l="0" t="0" r="0" b="0"/>
            <wp:docPr id="15" name="Picture 15" descr="k-nearest neighbor data set with classification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nearest neighbor data set with classification comple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8734" cy="2981915"/>
                    </a:xfrm>
                    <a:prstGeom prst="rect">
                      <a:avLst/>
                    </a:prstGeom>
                    <a:noFill/>
                    <a:ln>
                      <a:noFill/>
                    </a:ln>
                  </pic:spPr>
                </pic:pic>
              </a:graphicData>
            </a:graphic>
          </wp:inline>
        </w:drawing>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lastRenderedPageBreak/>
        <w:t>Among the most basic of machine learning algorithms, k-nearest neighbor is considered to be a type of “lazy learning” as generalization beyond the training data does not occur until a query is made to the system.</w:t>
      </w:r>
    </w:p>
    <w:p w:rsidR="009318AD" w:rsidRPr="009E7815" w:rsidRDefault="009318AD" w:rsidP="009318AD">
      <w:pPr>
        <w:pStyle w:val="Heading3"/>
        <w:shd w:val="clear" w:color="auto" w:fill="FFFFFF"/>
        <w:spacing w:before="300" w:after="150"/>
        <w:jc w:val="both"/>
        <w:rPr>
          <w:rFonts w:ascii="Times New Roman" w:hAnsi="Times New Roman" w:cs="Times New Roman"/>
          <w:color w:val="auto"/>
          <w:spacing w:val="-8"/>
        </w:rPr>
      </w:pPr>
      <w:r w:rsidRPr="009E7815">
        <w:rPr>
          <w:rFonts w:ascii="Times New Roman" w:hAnsi="Times New Roman" w:cs="Times New Roman"/>
          <w:color w:val="auto"/>
          <w:spacing w:val="-8"/>
        </w:rPr>
        <w:t>Decision Tree Learning</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For general use, decision trees are employed to visually represent decisions and show or inform decision making. When working with machine learning and data mining, decision trees are used as a predictive model. These models map observations about data to conclusions about the data’s target value.</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The goal of decision tree learning is to create a model that will predict the value of a target based on input variables.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the predictive model, the data’s attributes that are determined through observation are represented by the branches, while the conclusions about the data’s target value are represented in the leaves.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When “learning” a tree, the source data is divided into subsets based on an attribute value test, which is repeated on each of the derived subsets recursively. Once the subset at a node has the equivalent value as its target value has, the recursion process will be complete.</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Let’s look at an example of various conditions that can determine whether or not someone should go fishing. This includes weather conditions as well as barometric pressure conditions.</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noProof/>
          <w:color w:val="auto"/>
          <w:lang w:bidi="te-IN"/>
        </w:rPr>
        <w:lastRenderedPageBreak/>
        <w:drawing>
          <wp:inline distT="0" distB="0" distL="0" distR="0" wp14:anchorId="1BB1B042" wp14:editId="0AC396BE">
            <wp:extent cx="5612765" cy="3373755"/>
            <wp:effectExtent l="0" t="0" r="0" b="0"/>
            <wp:docPr id="14" name="Picture 14" descr="fishing decision tre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shing decision tree examp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765" cy="3373755"/>
                    </a:xfrm>
                    <a:prstGeom prst="rect">
                      <a:avLst/>
                    </a:prstGeom>
                    <a:noFill/>
                    <a:ln>
                      <a:noFill/>
                    </a:ln>
                  </pic:spPr>
                </pic:pic>
              </a:graphicData>
            </a:graphic>
          </wp:inline>
        </w:drawing>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In the simplified decision tree above, an example is classified by sorting it through the tree to the appropriate leaf node. This then returns the classification associated with the particular leaf, which in this case is either a </w:t>
      </w:r>
      <w:r w:rsidRPr="009E7815">
        <w:rPr>
          <w:rStyle w:val="HTMLCode"/>
          <w:rFonts w:ascii="Times New Roman" w:hAnsi="Times New Roman" w:cs="Times New Roman"/>
          <w:color w:val="auto"/>
        </w:rPr>
        <w:t>Yes</w:t>
      </w:r>
      <w:r w:rsidRPr="009E7815">
        <w:rPr>
          <w:color w:val="auto"/>
        </w:rPr>
        <w:t> or a </w:t>
      </w:r>
      <w:r w:rsidRPr="009E7815">
        <w:rPr>
          <w:rStyle w:val="HTMLCode"/>
          <w:rFonts w:ascii="Times New Roman" w:hAnsi="Times New Roman" w:cs="Times New Roman"/>
          <w:color w:val="auto"/>
        </w:rPr>
        <w:t>No</w:t>
      </w:r>
      <w:r w:rsidRPr="009E7815">
        <w:rPr>
          <w:color w:val="auto"/>
        </w:rPr>
        <w:t>. The tree classifies a day’s conditions based on whether or not it is suitable for going fishing.</w:t>
      </w:r>
    </w:p>
    <w:p w:rsidR="009318AD" w:rsidRPr="009E7815" w:rsidRDefault="009318AD" w:rsidP="009318AD">
      <w:pPr>
        <w:pStyle w:val="NormalWeb"/>
        <w:shd w:val="clear" w:color="auto" w:fill="FFFFFF"/>
        <w:spacing w:before="0" w:beforeAutospacing="0" w:after="330" w:afterAutospacing="0" w:line="276" w:lineRule="auto"/>
        <w:jc w:val="both"/>
        <w:rPr>
          <w:color w:val="auto"/>
        </w:rPr>
      </w:pPr>
      <w:r w:rsidRPr="009E7815">
        <w:rPr>
          <w:color w:val="auto"/>
        </w:rPr>
        <w:t>A true classification tree data set would have a lot more features than what is outlined above, but relationships should be straightforward to determine. When working with decision tree learning, several determinations need to be made, including what features to choose, what conditions to use for splitting, and understanding when the decision tree has reached a clear ending.</w:t>
      </w:r>
    </w:p>
    <w:p w:rsidR="009318AD" w:rsidRPr="009E7815" w:rsidRDefault="009318AD" w:rsidP="009318AD">
      <w:pPr>
        <w:pStyle w:val="Heading1"/>
        <w:spacing w:before="0" w:after="225" w:line="276" w:lineRule="auto"/>
        <w:jc w:val="both"/>
        <w:textAlignment w:val="baseline"/>
        <w:rPr>
          <w:b w:val="0"/>
          <w:bCs w:val="0"/>
          <w:sz w:val="24"/>
          <w:szCs w:val="24"/>
        </w:rPr>
      </w:pPr>
      <w:r w:rsidRPr="009E7815">
        <w:rPr>
          <w:b w:val="0"/>
          <w:bCs w:val="0"/>
          <w:sz w:val="24"/>
          <w:szCs w:val="24"/>
        </w:rPr>
        <w:t>Introduction to Deep Learning</w:t>
      </w:r>
    </w:p>
    <w:p w:rsidR="009318AD" w:rsidRPr="009E7815" w:rsidRDefault="009318AD" w:rsidP="009318AD">
      <w:pPr>
        <w:pStyle w:val="NormalWeb"/>
        <w:spacing w:before="0" w:beforeAutospacing="0" w:after="0" w:afterAutospacing="0" w:line="276" w:lineRule="auto"/>
        <w:jc w:val="both"/>
        <w:textAlignment w:val="baseline"/>
        <w:rPr>
          <w:color w:val="auto"/>
        </w:rPr>
      </w:pPr>
      <w:r w:rsidRPr="009E7815">
        <w:rPr>
          <w:color w:val="auto"/>
        </w:rPr>
        <w:t xml:space="preserve">What is deep </w:t>
      </w:r>
      <w:proofErr w:type="gramStart"/>
      <w:r w:rsidRPr="009E7815">
        <w:rPr>
          <w:color w:val="auto"/>
        </w:rPr>
        <w:t>learning</w:t>
      </w:r>
      <w:proofErr w:type="gramEnd"/>
    </w:p>
    <w:p w:rsidR="009318AD" w:rsidRPr="009E7815" w:rsidRDefault="009318AD" w:rsidP="009318AD">
      <w:pPr>
        <w:pStyle w:val="NormalWeb"/>
        <w:spacing w:before="0" w:beforeAutospacing="0" w:after="0" w:afterAutospacing="0" w:line="276" w:lineRule="auto"/>
        <w:jc w:val="both"/>
        <w:textAlignment w:val="baseline"/>
        <w:rPr>
          <w:color w:val="auto"/>
        </w:rPr>
      </w:pPr>
      <w:r w:rsidRPr="009E7815">
        <w:rPr>
          <w:color w:val="auto"/>
        </w:rPr>
        <w:t>Deep learning is a branch of </w:t>
      </w:r>
      <w:hyperlink r:id="rId43" w:history="1">
        <w:r w:rsidRPr="009E7815">
          <w:rPr>
            <w:rStyle w:val="Hyperlink"/>
            <w:color w:val="auto"/>
            <w:bdr w:val="none" w:sz="0" w:space="0" w:color="auto" w:frame="1"/>
          </w:rPr>
          <w:t>machine learning</w:t>
        </w:r>
      </w:hyperlink>
      <w:r w:rsidRPr="009E7815">
        <w:rPr>
          <w:color w:val="auto"/>
        </w:rPr>
        <w:t> which is completely based on </w:t>
      </w:r>
      <w:hyperlink r:id="rId44" w:tgtFrame="_blank" w:history="1">
        <w:r w:rsidRPr="009E7815">
          <w:rPr>
            <w:rStyle w:val="Hyperlink"/>
            <w:color w:val="auto"/>
            <w:bdr w:val="none" w:sz="0" w:space="0" w:color="auto" w:frame="1"/>
          </w:rPr>
          <w:t>artificial neural networks</w:t>
        </w:r>
      </w:hyperlink>
      <w:r w:rsidRPr="009E7815">
        <w:rPr>
          <w:color w:val="auto"/>
        </w:rPr>
        <w:t>, as neural network is going to mimic the human brain so deep learning is also a kind of mimic of human brain. In deep learning, we don’t need to explicitly program everything. The concept of deep learning is not new. It has been around for a couple of years now. It’s on hype nowadays because earlier we did not have that much processing power and a lot of data. As in the last 20 years, the processing power increases exponentially, deep learning and machine learning came in the picture.</w:t>
      </w:r>
      <w:r w:rsidRPr="009E7815">
        <w:rPr>
          <w:color w:val="auto"/>
        </w:rPr>
        <w:br/>
        <w:t>A formal definition of deep learning is- neurons</w:t>
      </w:r>
    </w:p>
    <w:p w:rsidR="009318AD" w:rsidRPr="009E7815" w:rsidRDefault="009318AD" w:rsidP="009318AD">
      <w:pPr>
        <w:pStyle w:val="NormalWeb"/>
        <w:shd w:val="clear" w:color="auto" w:fill="FAFAFA"/>
        <w:spacing w:before="0" w:beforeAutospacing="0" w:after="0" w:afterAutospacing="0" w:line="276" w:lineRule="auto"/>
        <w:jc w:val="both"/>
        <w:textAlignment w:val="baseline"/>
        <w:rPr>
          <w:iCs/>
          <w:color w:val="auto"/>
        </w:rPr>
      </w:pPr>
      <w:r w:rsidRPr="009E7815">
        <w:rPr>
          <w:iCs/>
          <w:color w:val="auto"/>
        </w:rPr>
        <w:t xml:space="preserve">Deep learning is a particular kind of machine learning that achieves great power and flexibility by learning to represent the world as a nested hierarchy of concepts, with each concept defined in </w:t>
      </w:r>
      <w:r w:rsidRPr="009E7815">
        <w:rPr>
          <w:iCs/>
          <w:color w:val="auto"/>
        </w:rPr>
        <w:lastRenderedPageBreak/>
        <w:t>relation to simpler concepts, and more abstract representations computed in terms of less abstract ones.</w:t>
      </w:r>
    </w:p>
    <w:p w:rsidR="009318AD" w:rsidRPr="009E7815" w:rsidRDefault="009318AD" w:rsidP="009318AD">
      <w:pPr>
        <w:pStyle w:val="NormalWeb"/>
        <w:spacing w:before="0" w:beforeAutospacing="0" w:after="150" w:afterAutospacing="0" w:line="276" w:lineRule="auto"/>
        <w:jc w:val="both"/>
        <w:textAlignment w:val="baseline"/>
        <w:rPr>
          <w:color w:val="auto"/>
        </w:rPr>
      </w:pPr>
      <w:r w:rsidRPr="009E7815">
        <w:rPr>
          <w:color w:val="auto"/>
        </w:rPr>
        <w:t xml:space="preserve">In human brain approximately 100 billion neurons all together this is a picture of an individual neuron and each neuron is connected through </w:t>
      </w:r>
      <w:proofErr w:type="spellStart"/>
      <w:r w:rsidRPr="009E7815">
        <w:rPr>
          <w:color w:val="auto"/>
        </w:rPr>
        <w:t>thousand</w:t>
      </w:r>
      <w:proofErr w:type="spellEnd"/>
      <w:r w:rsidRPr="009E7815">
        <w:rPr>
          <w:color w:val="auto"/>
        </w:rPr>
        <w:t xml:space="preserve"> of their </w:t>
      </w:r>
      <w:proofErr w:type="spellStart"/>
      <w:r w:rsidRPr="009E7815">
        <w:rPr>
          <w:color w:val="auto"/>
        </w:rPr>
        <w:t>neighbours</w:t>
      </w:r>
      <w:proofErr w:type="spellEnd"/>
      <w:r w:rsidRPr="009E7815">
        <w:rPr>
          <w:color w:val="auto"/>
        </w:rPr>
        <w:t>.</w:t>
      </w:r>
      <w:r w:rsidRPr="009E7815">
        <w:rPr>
          <w:color w:val="auto"/>
        </w:rPr>
        <w:br/>
        <w:t xml:space="preserve">The question here is how </w:t>
      </w:r>
      <w:proofErr w:type="gramStart"/>
      <w:r w:rsidRPr="009E7815">
        <w:rPr>
          <w:color w:val="auto"/>
        </w:rPr>
        <w:t>do we</w:t>
      </w:r>
      <w:proofErr w:type="gramEnd"/>
      <w:r w:rsidRPr="009E7815">
        <w:rPr>
          <w:color w:val="auto"/>
        </w:rPr>
        <w:t xml:space="preserve"> recreate these neurons in a computer. So, we create an artificial structure called an artificial neural net where we have nodes or neurons. We have some neurons for input value and some for output value and in between, there may be lots of neurons interconnected in the hidden layer.</w:t>
      </w:r>
    </w:p>
    <w:p w:rsidR="009318AD" w:rsidRPr="009E7815" w:rsidRDefault="009318AD" w:rsidP="009318AD">
      <w:pPr>
        <w:jc w:val="both"/>
        <w:textAlignment w:val="baseline"/>
        <w:rPr>
          <w:ins w:id="2" w:author="Unknown"/>
          <w:rFonts w:ascii="Times New Roman" w:hAnsi="Times New Roman" w:cs="Times New Roman"/>
          <w:sz w:val="24"/>
          <w:szCs w:val="24"/>
        </w:rPr>
      </w:pPr>
      <w:r w:rsidRPr="009E7815">
        <w:rPr>
          <w:rFonts w:ascii="Times New Roman" w:hAnsi="Times New Roman" w:cs="Times New Roman"/>
          <w:sz w:val="24"/>
          <w:szCs w:val="24"/>
        </w:rPr>
        <w:br/>
      </w:r>
    </w:p>
    <w:p w:rsidR="009318AD" w:rsidRPr="009E7815" w:rsidRDefault="009318AD" w:rsidP="009318AD">
      <w:pPr>
        <w:jc w:val="both"/>
        <w:rPr>
          <w:rFonts w:ascii="Times New Roman" w:hAnsi="Times New Roman" w:cs="Times New Roman"/>
          <w:sz w:val="24"/>
          <w:szCs w:val="24"/>
        </w:rPr>
      </w:pPr>
      <w:r w:rsidRPr="009E7815">
        <w:rPr>
          <w:rFonts w:ascii="Times New Roman" w:hAnsi="Times New Roman" w:cs="Times New Roman"/>
          <w:noProof/>
          <w:sz w:val="24"/>
          <w:szCs w:val="24"/>
          <w:lang w:bidi="te-IN"/>
        </w:rPr>
        <w:drawing>
          <wp:inline distT="0" distB="0" distL="0" distR="0" wp14:anchorId="0C7AA46F" wp14:editId="5802ECA5">
            <wp:extent cx="3342005" cy="2380615"/>
            <wp:effectExtent l="0" t="0" r="0" b="0"/>
            <wp:docPr id="13" name="Picture 13" descr="Screenshot-from-2018-05-31-1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from-2018-05-31-14-19-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2005" cy="2380615"/>
                    </a:xfrm>
                    <a:prstGeom prst="rect">
                      <a:avLst/>
                    </a:prstGeom>
                    <a:noFill/>
                    <a:ln>
                      <a:noFill/>
                    </a:ln>
                  </pic:spPr>
                </pic:pic>
              </a:graphicData>
            </a:graphic>
          </wp:inline>
        </w:drawing>
      </w:r>
    </w:p>
    <w:p w:rsidR="009318AD" w:rsidRPr="009E7815" w:rsidRDefault="009318AD" w:rsidP="009318AD">
      <w:pPr>
        <w:jc w:val="both"/>
        <w:rPr>
          <w:rFonts w:ascii="Times New Roman" w:hAnsi="Times New Roman" w:cs="Times New Roman"/>
          <w:sz w:val="24"/>
          <w:szCs w:val="24"/>
        </w:rPr>
      </w:pPr>
    </w:p>
    <w:p w:rsidR="009318AD" w:rsidRPr="009E7815" w:rsidRDefault="009318AD" w:rsidP="009318AD">
      <w:pPr>
        <w:jc w:val="both"/>
        <w:rPr>
          <w:rFonts w:ascii="Times New Roman" w:hAnsi="Times New Roman" w:cs="Times New Roman"/>
          <w:sz w:val="24"/>
          <w:szCs w:val="24"/>
        </w:rPr>
      </w:pPr>
    </w:p>
    <w:p w:rsidR="009318AD" w:rsidRPr="009E7815" w:rsidRDefault="009318AD" w:rsidP="009318AD">
      <w:pPr>
        <w:jc w:val="both"/>
        <w:rPr>
          <w:rFonts w:ascii="Times New Roman" w:hAnsi="Times New Roman" w:cs="Times New Roman"/>
          <w:sz w:val="24"/>
          <w:szCs w:val="24"/>
        </w:rPr>
      </w:pPr>
    </w:p>
    <w:p w:rsidR="009318AD" w:rsidRPr="009E7815" w:rsidRDefault="009318AD" w:rsidP="009318AD">
      <w:pPr>
        <w:jc w:val="both"/>
        <w:rPr>
          <w:rFonts w:ascii="Times New Roman" w:hAnsi="Times New Roman" w:cs="Times New Roman"/>
          <w:sz w:val="24"/>
          <w:szCs w:val="24"/>
        </w:rPr>
      </w:pPr>
    </w:p>
    <w:p w:rsidR="009318AD" w:rsidRPr="009E7815" w:rsidRDefault="009318AD" w:rsidP="009318AD">
      <w:pPr>
        <w:jc w:val="both"/>
        <w:rPr>
          <w:rFonts w:ascii="Times New Roman" w:hAnsi="Times New Roman" w:cs="Times New Roman"/>
          <w:sz w:val="24"/>
          <w:szCs w:val="24"/>
        </w:rPr>
      </w:pPr>
    </w:p>
    <w:p w:rsidR="009318AD" w:rsidRPr="009E7815" w:rsidRDefault="009318AD" w:rsidP="009318AD">
      <w:pPr>
        <w:rPr>
          <w:rFonts w:ascii="Times New Roman" w:hAnsi="Times New Roman" w:cs="Times New Roman"/>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8</w:t>
      </w: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CODING</w:t>
      </w: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8.1 Source code</w:t>
      </w:r>
    </w:p>
    <w:p w:rsidR="009318AD" w:rsidRPr="009E7815" w:rsidRDefault="009318AD" w:rsidP="009318AD">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import</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tkinter</w:t>
      </w:r>
      <w:proofErr w:type="spellEnd"/>
      <w:r w:rsidRPr="009E7815">
        <w:rPr>
          <w:rFonts w:ascii="Times New Roman" w:hAnsi="Times New Roman" w:cs="Times New Roman"/>
          <w:color w:val="000000" w:themeColor="text1"/>
        </w:rPr>
        <w:t xml:space="preserve"> as </w:t>
      </w:r>
      <w:proofErr w:type="spellStart"/>
      <w:r w:rsidRPr="009E7815">
        <w:rPr>
          <w:rFonts w:ascii="Times New Roman" w:hAnsi="Times New Roman" w:cs="Times New Roman"/>
          <w:color w:val="000000" w:themeColor="text1"/>
        </w:rPr>
        <w:t>tk</w:t>
      </w:r>
      <w:proofErr w:type="spellEnd"/>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from</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tkinter</w:t>
      </w:r>
      <w:proofErr w:type="spellEnd"/>
      <w:r w:rsidRPr="009E7815">
        <w:rPr>
          <w:rFonts w:ascii="Times New Roman" w:hAnsi="Times New Roman" w:cs="Times New Roman"/>
          <w:color w:val="000000" w:themeColor="text1"/>
        </w:rPr>
        <w:t xml:space="preserve"> import </w:t>
      </w:r>
      <w:proofErr w:type="spellStart"/>
      <w:r w:rsidRPr="009E7815">
        <w:rPr>
          <w:rFonts w:ascii="Times New Roman" w:hAnsi="Times New Roman" w:cs="Times New Roman"/>
          <w:color w:val="000000" w:themeColor="text1"/>
        </w:rPr>
        <w:t>filedialog</w:t>
      </w:r>
      <w:proofErr w:type="spellEnd"/>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from</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tkinter</w:t>
      </w:r>
      <w:proofErr w:type="spellEnd"/>
      <w:r w:rsidRPr="009E7815">
        <w:rPr>
          <w:rFonts w:ascii="Times New Roman" w:hAnsi="Times New Roman" w:cs="Times New Roman"/>
          <w:color w:val="000000" w:themeColor="text1"/>
        </w:rPr>
        <w:t xml:space="preserve"> import *  </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import</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os</w:t>
      </w:r>
      <w:proofErr w:type="spellEnd"/>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import</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subprocess</w:t>
      </w:r>
      <w:proofErr w:type="spellEnd"/>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import</w:t>
      </w:r>
      <w:proofErr w:type="gram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numpy</w:t>
      </w:r>
      <w:proofErr w:type="spellEnd"/>
      <w:r w:rsidRPr="009E7815">
        <w:rPr>
          <w:rFonts w:ascii="Times New Roman" w:hAnsi="Times New Roman" w:cs="Times New Roman"/>
          <w:color w:val="000000" w:themeColor="text1"/>
        </w:rPr>
        <w:t xml:space="preserve"> </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w:t>
      </w:r>
      <w:proofErr w:type="spellStart"/>
      <w:r w:rsidRPr="009E7815">
        <w:rPr>
          <w:rFonts w:ascii="Times New Roman" w:hAnsi="Times New Roman" w:cs="Times New Roman"/>
          <w:color w:val="000000" w:themeColor="text1"/>
        </w:rPr>
        <w:t>initialise</w:t>
      </w:r>
      <w:proofErr w:type="spellEnd"/>
      <w:r w:rsidRPr="009E7815">
        <w:rPr>
          <w:rFonts w:ascii="Times New Roman" w:hAnsi="Times New Roman" w:cs="Times New Roman"/>
          <w:color w:val="000000" w:themeColor="text1"/>
        </w:rPr>
        <w:t xml:space="preserve"> GUI</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top=</w:t>
      </w:r>
      <w:proofErr w:type="spellStart"/>
      <w:proofErr w:type="gramEnd"/>
      <w:r w:rsidRPr="009E7815">
        <w:rPr>
          <w:rFonts w:ascii="Times New Roman" w:hAnsi="Times New Roman" w:cs="Times New Roman"/>
          <w:color w:val="000000" w:themeColor="text1"/>
        </w:rPr>
        <w:t>tk.Tk</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top.geometry</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'1200x720')</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top.title</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w:t>
      </w:r>
      <w:proofErr w:type="spellStart"/>
      <w:r w:rsidRPr="009E7815">
        <w:rPr>
          <w:rFonts w:ascii="Times New Roman" w:hAnsi="Times New Roman" w:cs="Times New Roman"/>
          <w:color w:val="000000" w:themeColor="text1"/>
        </w:rPr>
        <w:t>RealTime</w:t>
      </w:r>
      <w:proofErr w:type="spellEnd"/>
      <w:r w:rsidRPr="009E7815">
        <w:rPr>
          <w:rFonts w:ascii="Times New Roman" w:hAnsi="Times New Roman" w:cs="Times New Roman"/>
          <w:color w:val="000000" w:themeColor="text1"/>
        </w:rPr>
        <w:t xml:space="preserve"> </w:t>
      </w:r>
      <w:proofErr w:type="spellStart"/>
      <w:r w:rsidRPr="009E7815">
        <w:rPr>
          <w:rFonts w:ascii="Times New Roman" w:hAnsi="Times New Roman" w:cs="Times New Roman"/>
          <w:color w:val="000000" w:themeColor="text1"/>
        </w:rPr>
        <w:t>Vechicle</w:t>
      </w:r>
      <w:proofErr w:type="spellEnd"/>
      <w:r w:rsidRPr="009E7815">
        <w:rPr>
          <w:rFonts w:ascii="Times New Roman" w:hAnsi="Times New Roman" w:cs="Times New Roman"/>
          <w:color w:val="000000" w:themeColor="text1"/>
        </w:rPr>
        <w:t xml:space="preserve"> Project')</w:t>
      </w:r>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bg</w:t>
      </w:r>
      <w:proofErr w:type="spellEnd"/>
      <w:proofErr w:type="gramEnd"/>
      <w:r w:rsidRPr="009E7815">
        <w:rPr>
          <w:rFonts w:ascii="Times New Roman" w:hAnsi="Times New Roman" w:cs="Times New Roman"/>
          <w:color w:val="000000" w:themeColor="text1"/>
        </w:rPr>
        <w:t xml:space="preserve"> = </w:t>
      </w:r>
      <w:proofErr w:type="spellStart"/>
      <w:r w:rsidRPr="009E7815">
        <w:rPr>
          <w:rFonts w:ascii="Times New Roman" w:hAnsi="Times New Roman" w:cs="Times New Roman"/>
          <w:color w:val="000000" w:themeColor="text1"/>
        </w:rPr>
        <w:t>PhotoImage</w:t>
      </w:r>
      <w:proofErr w:type="spellEnd"/>
      <w:r w:rsidRPr="009E7815">
        <w:rPr>
          <w:rFonts w:ascii="Times New Roman" w:hAnsi="Times New Roman" w:cs="Times New Roman"/>
          <w:color w:val="000000" w:themeColor="text1"/>
        </w:rPr>
        <w:t>(file = "a.png")</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canvas1 = </w:t>
      </w:r>
      <w:proofErr w:type="gramStart"/>
      <w:r w:rsidRPr="009E7815">
        <w:rPr>
          <w:rFonts w:ascii="Times New Roman" w:hAnsi="Times New Roman" w:cs="Times New Roman"/>
          <w:color w:val="000000" w:themeColor="text1"/>
        </w:rPr>
        <w:t>Canvas(</w:t>
      </w:r>
      <w:proofErr w:type="gramEnd"/>
      <w:r w:rsidRPr="009E7815">
        <w:rPr>
          <w:rFonts w:ascii="Times New Roman" w:hAnsi="Times New Roman" w:cs="Times New Roman"/>
          <w:color w:val="000000" w:themeColor="text1"/>
        </w:rPr>
        <w:t xml:space="preserve"> top, width = 800, height = 800)</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canvas1.pack(</w:t>
      </w:r>
      <w:proofErr w:type="gramEnd"/>
      <w:r w:rsidRPr="009E7815">
        <w:rPr>
          <w:rFonts w:ascii="Times New Roman" w:hAnsi="Times New Roman" w:cs="Times New Roman"/>
          <w:color w:val="000000" w:themeColor="text1"/>
        </w:rPr>
        <w:t>fill = "both", expand = True)</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Display image</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canvas1.create_</w:t>
      </w:r>
      <w:proofErr w:type="gramStart"/>
      <w:r w:rsidRPr="009E7815">
        <w:rPr>
          <w:rFonts w:ascii="Times New Roman" w:hAnsi="Times New Roman" w:cs="Times New Roman"/>
          <w:color w:val="000000" w:themeColor="text1"/>
        </w:rPr>
        <w:t>image(</w:t>
      </w:r>
      <w:proofErr w:type="gramEnd"/>
      <w:r w:rsidRPr="009E7815">
        <w:rPr>
          <w:rFonts w:ascii="Times New Roman" w:hAnsi="Times New Roman" w:cs="Times New Roman"/>
          <w:color w:val="000000" w:themeColor="text1"/>
        </w:rPr>
        <w:t xml:space="preserve"> 0, 0, image = </w:t>
      </w:r>
      <w:proofErr w:type="spellStart"/>
      <w:r w:rsidRPr="009E7815">
        <w:rPr>
          <w:rFonts w:ascii="Times New Roman" w:hAnsi="Times New Roman" w:cs="Times New Roman"/>
          <w:color w:val="000000" w:themeColor="text1"/>
        </w:rPr>
        <w:t>bg</w:t>
      </w:r>
      <w:proofErr w:type="spellEnd"/>
      <w:r w:rsidRPr="009E7815">
        <w:rPr>
          <w:rFonts w:ascii="Times New Roman" w:hAnsi="Times New Roman" w:cs="Times New Roman"/>
          <w:color w:val="000000" w:themeColor="text1"/>
        </w:rPr>
        <w:t>, anchor = "</w:t>
      </w:r>
      <w:proofErr w:type="spellStart"/>
      <w:r w:rsidRPr="009E7815">
        <w:rPr>
          <w:rFonts w:ascii="Times New Roman" w:hAnsi="Times New Roman" w:cs="Times New Roman"/>
          <w:color w:val="000000" w:themeColor="text1"/>
        </w:rPr>
        <w:t>nw</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r w:rsidRPr="009E7815">
        <w:rPr>
          <w:rFonts w:ascii="Times New Roman" w:hAnsi="Times New Roman" w:cs="Times New Roman"/>
          <w:color w:val="000000" w:themeColor="text1"/>
        </w:rPr>
        <w:t xml:space="preserve"># </w:t>
      </w:r>
      <w:proofErr w:type="spellStart"/>
      <w:proofErr w:type="gramStart"/>
      <w:r w:rsidRPr="009E7815">
        <w:rPr>
          <w:rFonts w:ascii="Times New Roman" w:hAnsi="Times New Roman" w:cs="Times New Roman"/>
          <w:color w:val="000000" w:themeColor="text1"/>
        </w:rPr>
        <w:t>top.configure</w:t>
      </w:r>
      <w:proofErr w:type="spellEnd"/>
      <w:r w:rsidRPr="009E7815">
        <w:rPr>
          <w:rFonts w:ascii="Times New Roman" w:hAnsi="Times New Roman" w:cs="Times New Roman"/>
          <w:color w:val="000000" w:themeColor="text1"/>
        </w:rPr>
        <w:t>(</w:t>
      </w:r>
      <w:proofErr w:type="gramEnd"/>
      <w:r w:rsidRPr="009E7815">
        <w:rPr>
          <w:rFonts w:ascii="Times New Roman" w:hAnsi="Times New Roman" w:cs="Times New Roman"/>
          <w:color w:val="000000" w:themeColor="text1"/>
        </w:rPr>
        <w:t xml:space="preserve">background= </w:t>
      </w:r>
      <w:proofErr w:type="spellStart"/>
      <w:r w:rsidRPr="009E7815">
        <w:rPr>
          <w:rFonts w:ascii="Times New Roman" w:hAnsi="Times New Roman" w:cs="Times New Roman"/>
          <w:color w:val="000000" w:themeColor="text1"/>
        </w:rPr>
        <w:t>bg</w:t>
      </w:r>
      <w:proofErr w:type="spellEnd"/>
      <w:r w:rsidRPr="009E7815">
        <w:rPr>
          <w:rFonts w:ascii="Times New Roman" w:hAnsi="Times New Roman" w:cs="Times New Roman"/>
          <w:color w:val="000000" w:themeColor="text1"/>
        </w:rPr>
        <w:t>)</w:t>
      </w:r>
    </w:p>
    <w:p w:rsidR="0031263A" w:rsidRPr="009E7815" w:rsidRDefault="0031263A" w:rsidP="0031263A">
      <w:pPr>
        <w:rPr>
          <w:rFonts w:ascii="Times New Roman" w:hAnsi="Times New Roman" w:cs="Times New Roman"/>
          <w:color w:val="000000" w:themeColor="text1"/>
        </w:rPr>
      </w:pPr>
      <w:proofErr w:type="gramStart"/>
      <w:r w:rsidRPr="009E7815">
        <w:rPr>
          <w:rFonts w:ascii="Times New Roman" w:hAnsi="Times New Roman" w:cs="Times New Roman"/>
          <w:color w:val="000000" w:themeColor="text1"/>
        </w:rPr>
        <w:t>label=</w:t>
      </w:r>
      <w:proofErr w:type="gramEnd"/>
      <w:r w:rsidRPr="009E7815">
        <w:rPr>
          <w:rFonts w:ascii="Times New Roman" w:hAnsi="Times New Roman" w:cs="Times New Roman"/>
          <w:color w:val="000000" w:themeColor="text1"/>
        </w:rPr>
        <w:t>Label(</w:t>
      </w:r>
      <w:proofErr w:type="spellStart"/>
      <w:r w:rsidRPr="009E7815">
        <w:rPr>
          <w:rFonts w:ascii="Times New Roman" w:hAnsi="Times New Roman" w:cs="Times New Roman"/>
          <w:color w:val="000000" w:themeColor="text1"/>
        </w:rPr>
        <w:t>top,background</w:t>
      </w:r>
      <w:proofErr w:type="spellEnd"/>
      <w:r w:rsidRPr="009E7815">
        <w:rPr>
          <w:rFonts w:ascii="Times New Roman" w:hAnsi="Times New Roman" w:cs="Times New Roman"/>
          <w:color w:val="000000" w:themeColor="text1"/>
        </w:rPr>
        <w:t>='#CDCDCD', font=('arial',15,'bold'))</w:t>
      </w:r>
    </w:p>
    <w:p w:rsidR="0031263A" w:rsidRPr="009E7815" w:rsidRDefault="0031263A" w:rsidP="00BC1C69">
      <w:pPr>
        <w:rPr>
          <w:rFonts w:ascii="Times New Roman" w:hAnsi="Times New Roman" w:cs="Times New Roman"/>
          <w:color w:val="000000" w:themeColor="text1"/>
        </w:rPr>
      </w:pPr>
      <w:proofErr w:type="spellStart"/>
      <w:r w:rsidRPr="009E7815">
        <w:rPr>
          <w:rFonts w:ascii="Times New Roman" w:hAnsi="Times New Roman" w:cs="Times New Roman"/>
          <w:color w:val="000000" w:themeColor="text1"/>
        </w:rPr>
        <w:t>sign_image</w:t>
      </w:r>
      <w:proofErr w:type="spellEnd"/>
      <w:r w:rsidRPr="009E7815">
        <w:rPr>
          <w:rFonts w:ascii="Times New Roman" w:hAnsi="Times New Roman" w:cs="Times New Roman"/>
          <w:color w:val="000000" w:themeColor="text1"/>
        </w:rPr>
        <w:t xml:space="preserve"> = Label(top)</w:t>
      </w:r>
      <w:r w:rsidR="00BC1C69">
        <w:rPr>
          <w:rFonts w:ascii="Times New Roman" w:hAnsi="Times New Roman" w:cs="Times New Roman"/>
          <w:color w:val="000000" w:themeColor="text1"/>
        </w:rPr>
        <w:t xml:space="preserve"> </w:t>
      </w:r>
      <w:bookmarkStart w:id="3" w:name="_GoBack"/>
      <w:bookmarkEnd w:id="3"/>
    </w:p>
    <w:p w:rsidR="0031263A" w:rsidRPr="009E7815" w:rsidRDefault="0031263A" w:rsidP="0031263A">
      <w:pPr>
        <w:rPr>
          <w:rFonts w:ascii="Times New Roman" w:hAnsi="Times New Roman" w:cs="Times New Roman"/>
          <w:color w:val="000000" w:themeColor="text1"/>
        </w:rPr>
      </w:pPr>
      <w:proofErr w:type="spellStart"/>
      <w:proofErr w:type="gramStart"/>
      <w:r w:rsidRPr="009E7815">
        <w:rPr>
          <w:rFonts w:ascii="Times New Roman" w:hAnsi="Times New Roman" w:cs="Times New Roman"/>
          <w:color w:val="000000" w:themeColor="text1"/>
        </w:rPr>
        <w:t>top.mainloop</w:t>
      </w:r>
      <w:proofErr w:type="spellEnd"/>
      <w:r w:rsidRPr="009E7815">
        <w:rPr>
          <w:rFonts w:ascii="Times New Roman" w:hAnsi="Times New Roman" w:cs="Times New Roman"/>
          <w:color w:val="000000" w:themeColor="text1"/>
        </w:rPr>
        <w:t>()</w:t>
      </w:r>
      <w:proofErr w:type="gramEnd"/>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color w:val="000000" w:themeColor="text1"/>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9</w:t>
      </w: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SYSTEM TESTING</w:t>
      </w:r>
    </w:p>
    <w:p w:rsidR="009318AD" w:rsidRPr="009E7815" w:rsidRDefault="009318AD" w:rsidP="009318AD">
      <w:pPr>
        <w:rPr>
          <w:rFonts w:ascii="Times New Roman" w:hAnsi="Times New Roman" w:cs="Times New Roman"/>
          <w:color w:val="000000" w:themeColor="text1"/>
        </w:rPr>
      </w:pPr>
      <w:r w:rsidRPr="009E7815">
        <w:rPr>
          <w:rFonts w:ascii="Times New Roman" w:hAnsi="Times New Roman" w:cs="Times New Roman"/>
          <w:color w:val="000000" w:themeColor="text1"/>
        </w:rPr>
        <w:br w:type="page"/>
      </w:r>
    </w:p>
    <w:p w:rsidR="009318AD" w:rsidRPr="009E7815" w:rsidRDefault="009318AD" w:rsidP="009318AD">
      <w:pP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lastRenderedPageBreak/>
        <w:t>9.1 Testing Methodologies</w:t>
      </w:r>
    </w:p>
    <w:p w:rsidR="009318AD" w:rsidRPr="009E7815" w:rsidRDefault="009318AD" w:rsidP="009318AD">
      <w:pPr>
        <w:spacing w:line="360" w:lineRule="auto"/>
        <w:jc w:val="both"/>
        <w:rPr>
          <w:rFonts w:ascii="Times New Roman" w:eastAsia="Calibri" w:hAnsi="Times New Roman" w:cs="Times New Roman"/>
          <w:sz w:val="24"/>
          <w:szCs w:val="24"/>
        </w:rPr>
      </w:pPr>
      <w:r w:rsidRPr="009E7815">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9E7815">
        <w:rPr>
          <w:rFonts w:ascii="Times New Roman" w:eastAsia="Calibri" w:hAnsi="Times New Roman" w:cs="Times New Roman"/>
          <w:sz w:val="24"/>
          <w:szCs w:val="24"/>
        </w:rPr>
        <w:t>sub assemblies</w:t>
      </w:r>
      <w:proofErr w:type="spellEnd"/>
      <w:r w:rsidRPr="009E7815">
        <w:rPr>
          <w:rFonts w:ascii="Times New Roman" w:eastAsia="Calibri" w:hAnsi="Times New Roman" w:cs="Times New Roman"/>
          <w:sz w:val="24"/>
          <w:szCs w:val="24"/>
        </w:rPr>
        <w:t xml:space="preserve">, assemblies and/or a finished product </w:t>
      </w:r>
      <w:proofErr w:type="gramStart"/>
      <w:r w:rsidRPr="009E7815">
        <w:rPr>
          <w:rFonts w:ascii="Times New Roman" w:eastAsia="Calibri" w:hAnsi="Times New Roman" w:cs="Times New Roman"/>
          <w:sz w:val="24"/>
          <w:szCs w:val="24"/>
        </w:rPr>
        <w:t>It</w:t>
      </w:r>
      <w:proofErr w:type="gramEnd"/>
      <w:r w:rsidRPr="009E7815">
        <w:rPr>
          <w:rFonts w:ascii="Times New Roman" w:eastAsia="Calibri" w:hAnsi="Times New Roman" w:cs="Times New Roman"/>
          <w:sz w:val="24"/>
          <w:szCs w:val="24"/>
        </w:rPr>
        <w:t xml:space="preserve"> is the process of exercising software with the intent of ensuring that the Software system meets its requirements and user expectations and does not fail in an unacceptable </w:t>
      </w:r>
      <w:proofErr w:type="spellStart"/>
      <w:r w:rsidRPr="009E7815">
        <w:rPr>
          <w:rFonts w:ascii="Times New Roman" w:eastAsia="Calibri" w:hAnsi="Times New Roman" w:cs="Times New Roman"/>
          <w:sz w:val="24"/>
          <w:szCs w:val="24"/>
        </w:rPr>
        <w:t>mKNNer</w:t>
      </w:r>
      <w:proofErr w:type="spellEnd"/>
      <w:r w:rsidRPr="009E7815">
        <w:rPr>
          <w:rFonts w:ascii="Times New Roman" w:eastAsia="Calibri" w:hAnsi="Times New Roman" w:cs="Times New Roman"/>
          <w:sz w:val="24"/>
          <w:szCs w:val="24"/>
        </w:rPr>
        <w:t>. There are various types of test. Each test type addresses a specific testing requirement.</w:t>
      </w:r>
    </w:p>
    <w:p w:rsidR="009318AD" w:rsidRPr="009E7815" w:rsidRDefault="009318AD" w:rsidP="009318AD">
      <w:pPr>
        <w:pStyle w:val="Heading3"/>
        <w:spacing w:line="360" w:lineRule="auto"/>
        <w:jc w:val="both"/>
        <w:rPr>
          <w:rFonts w:ascii="Times New Roman" w:hAnsi="Times New Roman" w:cs="Times New Roman"/>
          <w:b/>
          <w:i/>
          <w:color w:val="000000" w:themeColor="text1"/>
          <w:sz w:val="28"/>
          <w:szCs w:val="28"/>
          <w:u w:val="single"/>
        </w:rPr>
      </w:pPr>
      <w:r w:rsidRPr="009E7815">
        <w:rPr>
          <w:rFonts w:ascii="Times New Roman" w:hAnsi="Times New Roman" w:cs="Times New Roman"/>
          <w:color w:val="000000" w:themeColor="text1"/>
          <w:sz w:val="28"/>
          <w:szCs w:val="28"/>
          <w:u w:val="single"/>
        </w:rPr>
        <w:t>TYPES OF TESTS</w:t>
      </w:r>
    </w:p>
    <w:p w:rsidR="009318AD" w:rsidRPr="009E7815" w:rsidRDefault="009318AD" w:rsidP="009318AD">
      <w:pPr>
        <w:pStyle w:val="Heading7"/>
        <w:spacing w:before="0" w:line="360" w:lineRule="auto"/>
        <w:jc w:val="both"/>
        <w:rPr>
          <w:rFonts w:ascii="Times New Roman" w:hAnsi="Times New Roman" w:cs="Times New Roman"/>
          <w:b/>
          <w:i w:val="0"/>
          <w:color w:val="000000" w:themeColor="text1"/>
          <w:sz w:val="28"/>
          <w:szCs w:val="28"/>
          <w:u w:val="single"/>
        </w:rPr>
      </w:pPr>
      <w:r w:rsidRPr="009E7815">
        <w:rPr>
          <w:rFonts w:ascii="Times New Roman" w:hAnsi="Times New Roman" w:cs="Times New Roman"/>
          <w:b/>
          <w:i w:val="0"/>
          <w:color w:val="000000" w:themeColor="text1"/>
          <w:sz w:val="28"/>
          <w:szCs w:val="28"/>
          <w:u w:val="single"/>
        </w:rPr>
        <w:t>Unit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8"/>
          <w:szCs w:val="28"/>
        </w:rPr>
        <w:t xml:space="preserve">                     </w:t>
      </w:r>
      <w:r w:rsidRPr="009E7815">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9318AD" w:rsidRPr="009E7815" w:rsidRDefault="009318AD" w:rsidP="009318AD">
      <w:pPr>
        <w:pStyle w:val="Heading8"/>
        <w:spacing w:before="0" w:line="360" w:lineRule="auto"/>
        <w:jc w:val="both"/>
        <w:rPr>
          <w:rFonts w:ascii="Times New Roman" w:hAnsi="Times New Roman" w:cs="Times New Roman"/>
          <w:b/>
          <w:i/>
          <w:color w:val="000000" w:themeColor="text1"/>
          <w:sz w:val="28"/>
          <w:szCs w:val="28"/>
          <w:u w:val="single"/>
        </w:rPr>
      </w:pPr>
      <w:r w:rsidRPr="009E7815">
        <w:rPr>
          <w:rFonts w:ascii="Times New Roman" w:hAnsi="Times New Roman" w:cs="Times New Roman"/>
          <w:b/>
          <w:color w:val="000000" w:themeColor="text1"/>
          <w:sz w:val="28"/>
          <w:szCs w:val="28"/>
          <w:u w:val="single"/>
        </w:rPr>
        <w:t>Integration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8"/>
          <w:szCs w:val="28"/>
        </w:rPr>
        <w:t xml:space="preserve">                             </w:t>
      </w:r>
      <w:r w:rsidRPr="009E7815">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9318AD" w:rsidRPr="009E7815" w:rsidRDefault="009318AD" w:rsidP="009318AD">
      <w:pPr>
        <w:pStyle w:val="Heading7"/>
        <w:spacing w:before="0" w:line="360" w:lineRule="auto"/>
        <w:jc w:val="both"/>
        <w:rPr>
          <w:rFonts w:ascii="Times New Roman" w:hAnsi="Times New Roman" w:cs="Times New Roman"/>
          <w:b/>
          <w:i w:val="0"/>
          <w:color w:val="000000" w:themeColor="text1"/>
          <w:sz w:val="24"/>
          <w:szCs w:val="24"/>
          <w:u w:val="single"/>
        </w:rPr>
      </w:pPr>
      <w:r w:rsidRPr="009E7815">
        <w:rPr>
          <w:rFonts w:ascii="Times New Roman" w:hAnsi="Times New Roman" w:cs="Times New Roman"/>
          <w:b/>
          <w:i w:val="0"/>
          <w:color w:val="000000" w:themeColor="text1"/>
          <w:sz w:val="24"/>
          <w:szCs w:val="24"/>
          <w:u w:val="single"/>
        </w:rPr>
        <w:lastRenderedPageBreak/>
        <w:t>Functional test</w:t>
      </w:r>
    </w:p>
    <w:p w:rsidR="009318AD" w:rsidRPr="009E7815" w:rsidRDefault="009318AD" w:rsidP="009318AD">
      <w:pPr>
        <w:pStyle w:val="Heading7"/>
        <w:spacing w:before="0" w:line="360" w:lineRule="auto"/>
        <w:jc w:val="both"/>
        <w:rPr>
          <w:rFonts w:ascii="Times New Roman" w:eastAsiaTheme="minorHAnsi" w:hAnsi="Times New Roman" w:cs="Times New Roman"/>
          <w:i w:val="0"/>
          <w:iCs w:val="0"/>
          <w:color w:val="auto"/>
          <w:sz w:val="24"/>
          <w:szCs w:val="24"/>
        </w:rPr>
      </w:pPr>
      <w:r w:rsidRPr="009E7815">
        <w:rPr>
          <w:rFonts w:ascii="Times New Roman" w:eastAsiaTheme="minorHAnsi" w:hAnsi="Times New Roman" w:cs="Times New Roman"/>
          <w:i w:val="0"/>
          <w:iCs w:val="0"/>
          <w:color w:val="auto"/>
          <w:sz w:val="24"/>
          <w:szCs w:val="24"/>
        </w:rPr>
        <w:t xml:space="preserve">                   Functional tests provide systematic demonstrations that functions tested are available as specified by the business and technical requirements, system documentation, and user manuals.</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Functional testing is centered on the following items:</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Valid Input               :  identified classes of valid input must be accepted.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Invalid Input             : identified classes of invalid input must be rejected.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Functions                  : identified functions must be exercised.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Output           </w:t>
      </w:r>
      <w:r w:rsidRPr="009E7815">
        <w:rPr>
          <w:rFonts w:ascii="Times New Roman" w:hAnsi="Times New Roman" w:cs="Times New Roman"/>
          <w:sz w:val="24"/>
          <w:szCs w:val="24"/>
        </w:rPr>
        <w:tab/>
        <w:t xml:space="preserve">           : identified classes of application outputs must be    exercised.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Systems/Procedures   : interfacing systems or procedures must be invoked.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9318AD" w:rsidRPr="009E7815" w:rsidRDefault="009318AD" w:rsidP="009318AD">
      <w:pPr>
        <w:pStyle w:val="Heading7"/>
        <w:spacing w:before="0" w:line="360" w:lineRule="auto"/>
        <w:jc w:val="both"/>
        <w:rPr>
          <w:rFonts w:ascii="Times New Roman" w:hAnsi="Times New Roman" w:cs="Times New Roman"/>
          <w:b/>
          <w:i w:val="0"/>
          <w:color w:val="000000" w:themeColor="text1"/>
          <w:sz w:val="24"/>
          <w:szCs w:val="24"/>
          <w:u w:val="single"/>
        </w:rPr>
      </w:pPr>
      <w:r w:rsidRPr="009E7815">
        <w:rPr>
          <w:rFonts w:ascii="Times New Roman" w:hAnsi="Times New Roman" w:cs="Times New Roman"/>
          <w:b/>
          <w:i w:val="0"/>
          <w:color w:val="000000" w:themeColor="text1"/>
          <w:sz w:val="24"/>
          <w:szCs w:val="24"/>
          <w:u w:val="single"/>
        </w:rPr>
        <w:t>System Test</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9318AD" w:rsidRPr="009E7815" w:rsidRDefault="009318AD" w:rsidP="009318AD">
      <w:pPr>
        <w:pStyle w:val="Heading7"/>
        <w:spacing w:before="0" w:line="360" w:lineRule="auto"/>
        <w:jc w:val="both"/>
        <w:rPr>
          <w:rFonts w:ascii="Times New Roman" w:hAnsi="Times New Roman" w:cs="Times New Roman"/>
          <w:b/>
          <w:i w:val="0"/>
          <w:color w:val="000000" w:themeColor="text1"/>
          <w:sz w:val="24"/>
          <w:szCs w:val="24"/>
          <w:u w:val="single"/>
        </w:rPr>
      </w:pPr>
      <w:r w:rsidRPr="009E7815">
        <w:rPr>
          <w:rFonts w:ascii="Times New Roman" w:hAnsi="Times New Roman" w:cs="Times New Roman"/>
          <w:b/>
          <w:i w:val="0"/>
          <w:color w:val="000000" w:themeColor="text1"/>
          <w:sz w:val="24"/>
          <w:szCs w:val="24"/>
          <w:u w:val="single"/>
        </w:rPr>
        <w:t>White Box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w:t>
      </w:r>
      <w:proofErr w:type="spellStart"/>
      <w:r w:rsidRPr="009E7815">
        <w:rPr>
          <w:rFonts w:ascii="Times New Roman" w:hAnsi="Times New Roman" w:cs="Times New Roman"/>
          <w:sz w:val="24"/>
          <w:szCs w:val="24"/>
        </w:rPr>
        <w:t>cKNNot</w:t>
      </w:r>
      <w:proofErr w:type="spellEnd"/>
      <w:r w:rsidRPr="009E7815">
        <w:rPr>
          <w:rFonts w:ascii="Times New Roman" w:hAnsi="Times New Roman" w:cs="Times New Roman"/>
          <w:sz w:val="24"/>
          <w:szCs w:val="24"/>
        </w:rPr>
        <w:t xml:space="preserve"> be reached from a black box level.</w:t>
      </w:r>
    </w:p>
    <w:p w:rsidR="009318AD" w:rsidRPr="009E7815" w:rsidRDefault="009318AD" w:rsidP="009318AD">
      <w:pPr>
        <w:pStyle w:val="Heading7"/>
        <w:spacing w:before="0" w:line="360" w:lineRule="auto"/>
        <w:jc w:val="both"/>
        <w:rPr>
          <w:rFonts w:ascii="Times New Roman" w:hAnsi="Times New Roman" w:cs="Times New Roman"/>
          <w:b/>
          <w:i w:val="0"/>
          <w:color w:val="000000" w:themeColor="text1"/>
          <w:sz w:val="24"/>
          <w:szCs w:val="24"/>
          <w:u w:val="single"/>
        </w:rPr>
      </w:pPr>
      <w:r w:rsidRPr="009E7815">
        <w:rPr>
          <w:rFonts w:ascii="Times New Roman" w:hAnsi="Times New Roman" w:cs="Times New Roman"/>
          <w:b/>
          <w:i w:val="0"/>
          <w:color w:val="000000" w:themeColor="text1"/>
          <w:sz w:val="24"/>
          <w:szCs w:val="24"/>
          <w:u w:val="single"/>
        </w:rPr>
        <w:lastRenderedPageBreak/>
        <w:t>Black Box Testing</w:t>
      </w:r>
    </w:p>
    <w:p w:rsidR="009318AD" w:rsidRPr="009E7815" w:rsidRDefault="009318AD" w:rsidP="009318AD">
      <w:pPr>
        <w:pStyle w:val="Heading7"/>
        <w:spacing w:before="0" w:line="360" w:lineRule="auto"/>
        <w:jc w:val="both"/>
        <w:rPr>
          <w:rFonts w:ascii="Times New Roman" w:eastAsiaTheme="minorHAnsi" w:hAnsi="Times New Roman" w:cs="Times New Roman"/>
          <w:i w:val="0"/>
          <w:iCs w:val="0"/>
          <w:color w:val="auto"/>
          <w:sz w:val="24"/>
          <w:szCs w:val="24"/>
        </w:rPr>
      </w:pPr>
      <w:r w:rsidRPr="009E7815">
        <w:rPr>
          <w:rFonts w:ascii="Times New Roman" w:eastAsiaTheme="minorHAnsi" w:hAnsi="Times New Roman" w:cs="Times New Roman"/>
          <w:i w:val="0"/>
          <w:iCs w:val="0"/>
          <w:color w:val="auto"/>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w:t>
      </w:r>
      <w:proofErr w:type="spellStart"/>
      <w:r w:rsidRPr="009E7815">
        <w:rPr>
          <w:rFonts w:ascii="Times New Roman" w:eastAsiaTheme="minorHAnsi" w:hAnsi="Times New Roman" w:cs="Times New Roman"/>
          <w:i w:val="0"/>
          <w:iCs w:val="0"/>
          <w:color w:val="auto"/>
          <w:sz w:val="24"/>
          <w:szCs w:val="24"/>
        </w:rPr>
        <w:t>cKNNot</w:t>
      </w:r>
      <w:proofErr w:type="spellEnd"/>
      <w:r w:rsidRPr="009E7815">
        <w:rPr>
          <w:rFonts w:ascii="Times New Roman" w:eastAsiaTheme="minorHAnsi" w:hAnsi="Times New Roman" w:cs="Times New Roman"/>
          <w:i w:val="0"/>
          <w:iCs w:val="0"/>
          <w:color w:val="auto"/>
          <w:sz w:val="24"/>
          <w:szCs w:val="24"/>
        </w:rPr>
        <w:t xml:space="preserve"> “see” into it. The test provides inputs and responds to outputs without considering how the software works.</w:t>
      </w:r>
    </w:p>
    <w:p w:rsidR="009318AD" w:rsidRPr="009E7815" w:rsidRDefault="009318AD" w:rsidP="009318AD">
      <w:pPr>
        <w:spacing w:line="360" w:lineRule="auto"/>
        <w:jc w:val="both"/>
        <w:rPr>
          <w:rFonts w:ascii="Times New Roman" w:hAnsi="Times New Roman" w:cs="Times New Roman"/>
          <w:b/>
          <w:bCs/>
          <w:color w:val="000000" w:themeColor="text1"/>
          <w:sz w:val="24"/>
          <w:szCs w:val="24"/>
          <w:u w:val="single"/>
        </w:rPr>
      </w:pPr>
      <w:r w:rsidRPr="009E7815">
        <w:rPr>
          <w:rFonts w:ascii="Times New Roman" w:hAnsi="Times New Roman" w:cs="Times New Roman"/>
          <w:b/>
          <w:bCs/>
          <w:color w:val="000000" w:themeColor="text1"/>
          <w:sz w:val="24"/>
          <w:szCs w:val="24"/>
          <w:u w:val="single"/>
        </w:rPr>
        <w:t>Unit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9318AD" w:rsidRPr="009E7815" w:rsidRDefault="009318AD" w:rsidP="009318AD">
      <w:pPr>
        <w:spacing w:line="360" w:lineRule="auto"/>
        <w:jc w:val="both"/>
        <w:rPr>
          <w:rFonts w:ascii="Times New Roman" w:hAnsi="Times New Roman" w:cs="Times New Roman"/>
          <w:color w:val="000000" w:themeColor="text1"/>
          <w:sz w:val="24"/>
          <w:szCs w:val="24"/>
          <w:u w:val="single"/>
        </w:rPr>
      </w:pPr>
      <w:r w:rsidRPr="009E7815">
        <w:rPr>
          <w:rFonts w:ascii="Times New Roman" w:hAnsi="Times New Roman" w:cs="Times New Roman"/>
          <w:b/>
          <w:color w:val="000000" w:themeColor="text1"/>
          <w:sz w:val="24"/>
          <w:szCs w:val="24"/>
          <w:u w:val="single"/>
        </w:rPr>
        <w:t>Test strategy and approach</w:t>
      </w:r>
    </w:p>
    <w:p w:rsidR="009318AD" w:rsidRPr="009E7815" w:rsidRDefault="009318AD" w:rsidP="009318AD">
      <w:pPr>
        <w:pStyle w:val="BodyText"/>
      </w:pPr>
      <w:r w:rsidRPr="009E7815">
        <w:tab/>
        <w:t xml:space="preserve">               Field testing will be performed manually and functional tests will be written in detail.</w:t>
      </w:r>
    </w:p>
    <w:p w:rsidR="009318AD" w:rsidRPr="009E7815" w:rsidRDefault="009318AD" w:rsidP="009318AD">
      <w:pPr>
        <w:pStyle w:val="BodyText"/>
        <w:rPr>
          <w:b/>
          <w:bCs/>
          <w:color w:val="000000" w:themeColor="text1"/>
        </w:rPr>
      </w:pPr>
      <w:r w:rsidRPr="009E7815">
        <w:rPr>
          <w:b/>
          <w:bCs/>
          <w:color w:val="000000" w:themeColor="text1"/>
        </w:rPr>
        <w:t>Test objectives</w:t>
      </w:r>
    </w:p>
    <w:p w:rsidR="009318AD" w:rsidRPr="009E7815" w:rsidRDefault="009318AD" w:rsidP="009318AD">
      <w:pPr>
        <w:pStyle w:val="BodyText"/>
        <w:widowControl/>
        <w:numPr>
          <w:ilvl w:val="0"/>
          <w:numId w:val="23"/>
        </w:numPr>
        <w:autoSpaceDE/>
        <w:autoSpaceDN/>
        <w:spacing w:line="360" w:lineRule="auto"/>
        <w:jc w:val="both"/>
        <w:rPr>
          <w:b/>
          <w:bCs/>
        </w:rPr>
      </w:pPr>
      <w:r w:rsidRPr="009E7815">
        <w:t>All field entries must work properly.</w:t>
      </w:r>
    </w:p>
    <w:p w:rsidR="009318AD" w:rsidRPr="009E7815" w:rsidRDefault="009318AD" w:rsidP="009318AD">
      <w:pPr>
        <w:pStyle w:val="BodyText"/>
        <w:widowControl/>
        <w:numPr>
          <w:ilvl w:val="0"/>
          <w:numId w:val="23"/>
        </w:numPr>
        <w:autoSpaceDE/>
        <w:autoSpaceDN/>
        <w:spacing w:line="360" w:lineRule="auto"/>
        <w:jc w:val="both"/>
        <w:rPr>
          <w:b/>
          <w:bCs/>
        </w:rPr>
      </w:pPr>
      <w:r w:rsidRPr="009E7815">
        <w:t>Pages must be activated from the identified link.</w:t>
      </w:r>
    </w:p>
    <w:p w:rsidR="009318AD" w:rsidRPr="009E7815" w:rsidRDefault="009318AD" w:rsidP="009318AD">
      <w:pPr>
        <w:pStyle w:val="BodyText"/>
        <w:widowControl/>
        <w:numPr>
          <w:ilvl w:val="0"/>
          <w:numId w:val="23"/>
        </w:numPr>
        <w:autoSpaceDE/>
        <w:autoSpaceDN/>
        <w:spacing w:line="360" w:lineRule="auto"/>
        <w:jc w:val="both"/>
        <w:rPr>
          <w:b/>
          <w:bCs/>
        </w:rPr>
      </w:pPr>
      <w:r w:rsidRPr="009E7815">
        <w:t>The entry screen, messages and responses must not be delayed.</w:t>
      </w:r>
    </w:p>
    <w:p w:rsidR="009318AD" w:rsidRPr="009E7815" w:rsidRDefault="009318AD" w:rsidP="009318AD">
      <w:pPr>
        <w:pStyle w:val="BodyText"/>
      </w:pPr>
    </w:p>
    <w:p w:rsidR="009318AD" w:rsidRPr="009E7815" w:rsidRDefault="009318AD" w:rsidP="009318AD">
      <w:pPr>
        <w:pStyle w:val="BodyText"/>
        <w:rPr>
          <w:b/>
          <w:bCs/>
          <w:color w:val="000000" w:themeColor="text1"/>
        </w:rPr>
      </w:pPr>
      <w:r w:rsidRPr="009E7815">
        <w:rPr>
          <w:b/>
          <w:bCs/>
          <w:color w:val="000000" w:themeColor="text1"/>
        </w:rPr>
        <w:t>Features to be tested</w:t>
      </w:r>
    </w:p>
    <w:p w:rsidR="009318AD" w:rsidRPr="009E7815" w:rsidRDefault="009318AD" w:rsidP="009318AD">
      <w:pPr>
        <w:pStyle w:val="BodyText"/>
        <w:widowControl/>
        <w:numPr>
          <w:ilvl w:val="0"/>
          <w:numId w:val="24"/>
        </w:numPr>
        <w:autoSpaceDE/>
        <w:autoSpaceDN/>
        <w:spacing w:line="360" w:lineRule="auto"/>
        <w:jc w:val="both"/>
        <w:rPr>
          <w:b/>
          <w:bCs/>
        </w:rPr>
      </w:pPr>
      <w:r w:rsidRPr="009E7815">
        <w:t>Verify that the entries are of the correct format</w:t>
      </w:r>
    </w:p>
    <w:p w:rsidR="009318AD" w:rsidRPr="009E7815" w:rsidRDefault="009318AD" w:rsidP="009318AD">
      <w:pPr>
        <w:pStyle w:val="BodyText"/>
        <w:widowControl/>
        <w:numPr>
          <w:ilvl w:val="0"/>
          <w:numId w:val="24"/>
        </w:numPr>
        <w:autoSpaceDE/>
        <w:autoSpaceDN/>
        <w:spacing w:line="360" w:lineRule="auto"/>
        <w:jc w:val="both"/>
        <w:rPr>
          <w:b/>
          <w:bCs/>
        </w:rPr>
      </w:pPr>
      <w:r w:rsidRPr="009E7815">
        <w:t>No duplicate entries should be allowed</w:t>
      </w:r>
    </w:p>
    <w:p w:rsidR="009318AD" w:rsidRPr="009E7815" w:rsidRDefault="009318AD" w:rsidP="009318AD">
      <w:pPr>
        <w:pStyle w:val="BodyText"/>
        <w:widowControl/>
        <w:numPr>
          <w:ilvl w:val="0"/>
          <w:numId w:val="24"/>
        </w:numPr>
        <w:autoSpaceDE/>
        <w:autoSpaceDN/>
        <w:spacing w:line="360" w:lineRule="auto"/>
        <w:jc w:val="both"/>
        <w:rPr>
          <w:b/>
          <w:bCs/>
        </w:rPr>
      </w:pPr>
      <w:r w:rsidRPr="009E7815">
        <w:t>All links should take the user to the correct page.</w:t>
      </w:r>
    </w:p>
    <w:p w:rsidR="009318AD" w:rsidRPr="009E7815" w:rsidRDefault="009318AD" w:rsidP="009318AD">
      <w:pPr>
        <w:pStyle w:val="Heading1"/>
        <w:spacing w:before="0" w:line="360" w:lineRule="auto"/>
        <w:jc w:val="both"/>
        <w:rPr>
          <w:color w:val="000000" w:themeColor="text1"/>
          <w:sz w:val="24"/>
          <w:szCs w:val="24"/>
          <w:u w:val="single"/>
        </w:rPr>
      </w:pPr>
      <w:r w:rsidRPr="009E7815">
        <w:rPr>
          <w:color w:val="000000" w:themeColor="text1"/>
          <w:sz w:val="24"/>
          <w:szCs w:val="24"/>
          <w:u w:val="single"/>
        </w:rPr>
        <w:t>Integration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lastRenderedPageBreak/>
        <w:t>The task of the integration test is to check that components or software applications, e.g. components in a software system or – one step up – software applications at the company level – interact without error.</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b/>
          <w:bCs/>
          <w:color w:val="000000" w:themeColor="text1"/>
          <w:sz w:val="24"/>
          <w:szCs w:val="24"/>
        </w:rPr>
        <w:t>Test Results:</w:t>
      </w:r>
      <w:r w:rsidRPr="009E7815">
        <w:rPr>
          <w:rFonts w:ascii="Times New Roman" w:hAnsi="Times New Roman" w:cs="Times New Roman"/>
          <w:b/>
          <w:bCs/>
          <w:sz w:val="24"/>
          <w:szCs w:val="24"/>
        </w:rPr>
        <w:t xml:space="preserve"> </w:t>
      </w:r>
      <w:r w:rsidRPr="009E7815">
        <w:rPr>
          <w:rFonts w:ascii="Times New Roman" w:hAnsi="Times New Roman" w:cs="Times New Roman"/>
          <w:sz w:val="24"/>
          <w:szCs w:val="24"/>
        </w:rPr>
        <w:t>All the test cases mentioned above passed successfully. No defects encountered.</w:t>
      </w:r>
    </w:p>
    <w:p w:rsidR="009318AD" w:rsidRPr="009E7815" w:rsidRDefault="009318AD" w:rsidP="009318AD">
      <w:pPr>
        <w:pStyle w:val="Heading8"/>
        <w:spacing w:before="0" w:line="360" w:lineRule="auto"/>
        <w:jc w:val="both"/>
        <w:rPr>
          <w:rFonts w:ascii="Times New Roman" w:hAnsi="Times New Roman" w:cs="Times New Roman"/>
          <w:b/>
          <w:i/>
          <w:color w:val="000000" w:themeColor="text1"/>
          <w:sz w:val="24"/>
          <w:szCs w:val="24"/>
          <w:u w:val="single"/>
        </w:rPr>
      </w:pPr>
      <w:r w:rsidRPr="009E7815">
        <w:rPr>
          <w:rFonts w:ascii="Times New Roman" w:hAnsi="Times New Roman" w:cs="Times New Roman"/>
          <w:b/>
          <w:color w:val="000000" w:themeColor="text1"/>
          <w:sz w:val="24"/>
          <w:szCs w:val="24"/>
          <w:u w:val="single"/>
        </w:rPr>
        <w:t>Acceptance Testing</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b/>
          <w:bCs/>
          <w:color w:val="000000" w:themeColor="text1"/>
          <w:sz w:val="24"/>
          <w:szCs w:val="24"/>
        </w:rPr>
        <w:t>Test Results:</w:t>
      </w:r>
      <w:r w:rsidRPr="009E7815">
        <w:rPr>
          <w:rFonts w:ascii="Times New Roman" w:hAnsi="Times New Roman" w:cs="Times New Roman"/>
          <w:b/>
          <w:bCs/>
          <w:sz w:val="24"/>
          <w:szCs w:val="24"/>
        </w:rPr>
        <w:t xml:space="preserve"> </w:t>
      </w:r>
      <w:r w:rsidRPr="009E7815">
        <w:rPr>
          <w:rFonts w:ascii="Times New Roman" w:hAnsi="Times New Roman" w:cs="Times New Roman"/>
          <w:sz w:val="24"/>
          <w:szCs w:val="24"/>
        </w:rPr>
        <w:t>All the test cases mentioned above passed successfully. No defects encountered.</w:t>
      </w:r>
    </w:p>
    <w:p w:rsidR="009318AD" w:rsidRPr="009E7815" w:rsidRDefault="009318AD" w:rsidP="009318AD">
      <w:pPr>
        <w:spacing w:line="360" w:lineRule="auto"/>
        <w:jc w:val="both"/>
        <w:rPr>
          <w:rFonts w:ascii="Times New Roman" w:hAnsi="Times New Roman" w:cs="Times New Roman"/>
          <w:sz w:val="24"/>
          <w:szCs w:val="24"/>
        </w:rPr>
      </w:pPr>
      <w:r w:rsidRPr="009E7815">
        <w:rPr>
          <w:rFonts w:ascii="Times New Roman" w:hAnsi="Times New Roman" w:cs="Times New Roman"/>
          <w:sz w:val="24"/>
          <w:szCs w:val="24"/>
        </w:rPr>
        <w:t xml:space="preserve"> </w:t>
      </w:r>
    </w:p>
    <w:p w:rsidR="009318AD" w:rsidRPr="009E7815" w:rsidRDefault="009318AD" w:rsidP="009318AD">
      <w:pPr>
        <w:spacing w:line="360" w:lineRule="auto"/>
        <w:jc w:val="both"/>
        <w:rPr>
          <w:rFonts w:ascii="Times New Roman" w:hAnsi="Times New Roman" w:cs="Times New Roman"/>
          <w:sz w:val="24"/>
          <w:szCs w:val="24"/>
        </w:rPr>
      </w:pPr>
    </w:p>
    <w:p w:rsidR="009318AD" w:rsidRPr="009E7815" w:rsidRDefault="009318AD" w:rsidP="009318AD">
      <w:pPr>
        <w:spacing w:line="360" w:lineRule="auto"/>
        <w:jc w:val="both"/>
        <w:rPr>
          <w:rFonts w:ascii="Times New Roman" w:hAnsi="Times New Roman" w:cs="Times New Roman"/>
          <w:sz w:val="24"/>
          <w:szCs w:val="24"/>
        </w:rPr>
      </w:pPr>
    </w:p>
    <w:p w:rsidR="009318AD" w:rsidRPr="009E7815" w:rsidRDefault="009318AD" w:rsidP="009318AD">
      <w:pPr>
        <w:spacing w:line="360" w:lineRule="auto"/>
        <w:jc w:val="both"/>
        <w:rPr>
          <w:rFonts w:ascii="Times New Roman" w:hAnsi="Times New Roman" w:cs="Times New Roman"/>
          <w:sz w:val="28"/>
          <w:szCs w:val="28"/>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10</w:t>
      </w: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Output Screens (FORMS &amp; REPORTS)</w:t>
      </w:r>
    </w:p>
    <w:p w:rsidR="009318AD" w:rsidRPr="009E7815" w:rsidRDefault="009318AD" w:rsidP="009318AD">
      <w:pPr>
        <w:rPr>
          <w:rFonts w:ascii="Times New Roman" w:hAnsi="Times New Roman" w:cs="Times New Roman"/>
          <w:color w:val="000000" w:themeColor="text1"/>
        </w:rPr>
      </w:pPr>
      <w:r w:rsidRPr="009E7815">
        <w:rPr>
          <w:rFonts w:ascii="Times New Roman" w:hAnsi="Times New Roman" w:cs="Times New Roman"/>
          <w:color w:val="000000" w:themeColor="text1"/>
        </w:rPr>
        <w:br w:type="page"/>
      </w:r>
    </w:p>
    <w:p w:rsidR="0031263A" w:rsidRPr="009E7815" w:rsidRDefault="0031263A" w:rsidP="009318AD">
      <w:pPr>
        <w:rPr>
          <w:rFonts w:ascii="Times New Roman" w:hAnsi="Times New Roman" w:cs="Times New Roman"/>
          <w:color w:val="000000" w:themeColor="text1"/>
        </w:rPr>
      </w:pPr>
    </w:p>
    <w:p w:rsidR="0031263A" w:rsidRPr="009E7815" w:rsidRDefault="0031263A" w:rsidP="009318AD">
      <w:pPr>
        <w:rPr>
          <w:rFonts w:ascii="Times New Roman" w:hAnsi="Times New Roman" w:cs="Times New Roman"/>
          <w:color w:val="000000" w:themeColor="text1"/>
        </w:rPr>
      </w:pPr>
      <w:r w:rsidRPr="009E7815">
        <w:rPr>
          <w:rFonts w:ascii="Times New Roman" w:hAnsi="Times New Roman" w:cs="Times New Roman"/>
          <w:noProof/>
          <w:lang w:bidi="te-IN"/>
        </w:rPr>
        <w:drawing>
          <wp:inline distT="0" distB="0" distL="0" distR="0" wp14:anchorId="7AE3B5F9" wp14:editId="09792DC5">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1263A" w:rsidRPr="009E7815" w:rsidRDefault="0031263A" w:rsidP="009318AD">
      <w:pPr>
        <w:rPr>
          <w:rFonts w:ascii="Times New Roman" w:hAnsi="Times New Roman" w:cs="Times New Roman"/>
          <w:color w:val="000000" w:themeColor="text1"/>
        </w:rPr>
      </w:pPr>
    </w:p>
    <w:p w:rsidR="0031263A" w:rsidRPr="009E7815" w:rsidRDefault="0031263A" w:rsidP="009318AD">
      <w:pPr>
        <w:rPr>
          <w:rFonts w:ascii="Times New Roman" w:hAnsi="Times New Roman" w:cs="Times New Roman"/>
          <w:color w:val="000000" w:themeColor="text1"/>
        </w:rPr>
      </w:pPr>
      <w:r w:rsidRPr="009E7815">
        <w:rPr>
          <w:rFonts w:ascii="Times New Roman" w:hAnsi="Times New Roman" w:cs="Times New Roman"/>
          <w:noProof/>
          <w:lang w:bidi="te-IN"/>
        </w:rPr>
        <w:drawing>
          <wp:inline distT="0" distB="0" distL="0" distR="0" wp14:anchorId="738EA427" wp14:editId="0D92449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31263A" w:rsidRPr="009E7815" w:rsidRDefault="0031263A" w:rsidP="009318AD">
      <w:pPr>
        <w:rPr>
          <w:rFonts w:ascii="Times New Roman" w:hAnsi="Times New Roman" w:cs="Times New Roman"/>
          <w:color w:val="000000" w:themeColor="text1"/>
        </w:rPr>
      </w:pPr>
    </w:p>
    <w:p w:rsidR="0031263A" w:rsidRPr="009E7815" w:rsidRDefault="0031263A" w:rsidP="009318AD">
      <w:pPr>
        <w:rPr>
          <w:rFonts w:ascii="Times New Roman" w:hAnsi="Times New Roman" w:cs="Times New Roman"/>
          <w:color w:val="000000" w:themeColor="text1"/>
        </w:rPr>
      </w:pPr>
      <w:r w:rsidRPr="009E7815">
        <w:rPr>
          <w:rFonts w:ascii="Times New Roman" w:hAnsi="Times New Roman" w:cs="Times New Roman"/>
          <w:noProof/>
          <w:lang w:bidi="te-IN"/>
        </w:rPr>
        <w:lastRenderedPageBreak/>
        <w:drawing>
          <wp:inline distT="0" distB="0" distL="0" distR="0" wp14:anchorId="36D412E7" wp14:editId="5266547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31263A" w:rsidRPr="009E7815" w:rsidRDefault="0031263A" w:rsidP="009318AD">
      <w:pPr>
        <w:rPr>
          <w:rFonts w:ascii="Times New Roman" w:hAnsi="Times New Roman" w:cs="Times New Roman"/>
          <w:color w:val="000000" w:themeColor="text1"/>
        </w:rPr>
      </w:pPr>
    </w:p>
    <w:p w:rsidR="0031263A" w:rsidRPr="009E7815" w:rsidRDefault="0031263A" w:rsidP="009318AD">
      <w:pPr>
        <w:rPr>
          <w:rFonts w:ascii="Times New Roman" w:hAnsi="Times New Roman" w:cs="Times New Roman"/>
          <w:color w:val="000000" w:themeColor="text1"/>
        </w:rPr>
      </w:pPr>
      <w:r w:rsidRPr="009E7815">
        <w:rPr>
          <w:rFonts w:ascii="Times New Roman" w:hAnsi="Times New Roman" w:cs="Times New Roman"/>
          <w:noProof/>
          <w:lang w:bidi="te-IN"/>
        </w:rPr>
        <w:drawing>
          <wp:inline distT="0" distB="0" distL="0" distR="0" wp14:anchorId="6CA11427" wp14:editId="59C33523">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31263A" w:rsidRPr="009E7815" w:rsidRDefault="0031263A" w:rsidP="009318AD">
      <w:pPr>
        <w:rPr>
          <w:rFonts w:ascii="Times New Roman" w:hAnsi="Times New Roman" w:cs="Times New Roman"/>
          <w:color w:val="000000" w:themeColor="text1"/>
        </w:rPr>
      </w:pPr>
      <w:r w:rsidRPr="009E7815">
        <w:rPr>
          <w:rFonts w:ascii="Times New Roman" w:hAnsi="Times New Roman" w:cs="Times New Roman"/>
          <w:noProof/>
          <w:lang w:bidi="te-IN"/>
        </w:rPr>
        <w:lastRenderedPageBreak/>
        <w:drawing>
          <wp:inline distT="0" distB="0" distL="0" distR="0" wp14:anchorId="02118E33" wp14:editId="36B0DE0B">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11</w:t>
      </w:r>
    </w:p>
    <w:p w:rsidR="00033A89" w:rsidRPr="009E7815" w:rsidRDefault="00033A89" w:rsidP="00033A89">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Conclusion</w:t>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both"/>
        <w:rPr>
          <w:rFonts w:ascii="Times New Roman" w:hAnsi="Times New Roman" w:cs="Times New Roman"/>
          <w:color w:val="000000" w:themeColor="text1"/>
          <w:sz w:val="24"/>
          <w:szCs w:val="24"/>
        </w:rPr>
      </w:pPr>
      <w:r w:rsidRPr="009E7815">
        <w:rPr>
          <w:rFonts w:ascii="Times New Roman" w:hAnsi="Times New Roman" w:cs="Times New Roman"/>
          <w:b/>
          <w:color w:val="000000" w:themeColor="text1"/>
          <w:sz w:val="44"/>
        </w:rPr>
        <w:t xml:space="preserve"> </w:t>
      </w:r>
    </w:p>
    <w:p w:rsidR="009318AD" w:rsidRPr="009E7815" w:rsidRDefault="009318AD" w:rsidP="009318AD">
      <w:pPr>
        <w:jc w:val="both"/>
        <w:rPr>
          <w:rFonts w:ascii="Times New Roman" w:hAnsi="Times New Roman" w:cs="Times New Roman"/>
          <w:color w:val="000000" w:themeColor="text1"/>
          <w:sz w:val="24"/>
          <w:szCs w:val="24"/>
        </w:rPr>
      </w:pPr>
    </w:p>
    <w:p w:rsidR="009318AD" w:rsidRPr="009E7815" w:rsidRDefault="003F503F" w:rsidP="009318AD">
      <w:pPr>
        <w:jc w:val="both"/>
        <w:rPr>
          <w:rFonts w:ascii="Times New Roman" w:hAnsi="Times New Roman" w:cs="Times New Roman"/>
          <w:color w:val="000000" w:themeColor="text1"/>
          <w:sz w:val="24"/>
          <w:szCs w:val="24"/>
        </w:rPr>
      </w:pPr>
      <w:r w:rsidRPr="009E7815">
        <w:rPr>
          <w:rFonts w:ascii="Times New Roman" w:hAnsi="Times New Roman" w:cs="Times New Roman"/>
          <w:color w:val="000000" w:themeColor="text1"/>
          <w:sz w:val="24"/>
          <w:szCs w:val="24"/>
        </w:rPr>
        <w:t xml:space="preserve"> </w:t>
      </w:r>
    </w:p>
    <w:p w:rsidR="009318AD" w:rsidRPr="009E7815" w:rsidRDefault="003F503F" w:rsidP="0031263A">
      <w:pPr>
        <w:jc w:val="both"/>
        <w:rPr>
          <w:rFonts w:ascii="Times New Roman" w:hAnsi="Times New Roman" w:cs="Times New Roman"/>
          <w:b/>
          <w:color w:val="000000" w:themeColor="text1"/>
          <w:sz w:val="44"/>
        </w:rPr>
      </w:pPr>
      <w:r w:rsidRPr="009E7815">
        <w:rPr>
          <w:rFonts w:ascii="Times New Roman" w:hAnsi="Times New Roman" w:cs="Times New Roman"/>
          <w:color w:val="000000" w:themeColor="text1"/>
          <w:sz w:val="24"/>
          <w:szCs w:val="24"/>
        </w:rPr>
        <w:t xml:space="preserve">  </w:t>
      </w:r>
      <w:r w:rsidR="0031263A" w:rsidRPr="009E7815">
        <w:rPr>
          <w:rFonts w:ascii="Times New Roman" w:hAnsi="Times New Roman" w:cs="Times New Roman"/>
        </w:rPr>
        <w:t xml:space="preserve">The proposed solution is implemented on python, using the </w:t>
      </w:r>
      <w:proofErr w:type="spellStart"/>
      <w:r w:rsidR="0031263A" w:rsidRPr="009E7815">
        <w:rPr>
          <w:rFonts w:ascii="Times New Roman" w:hAnsi="Times New Roman" w:cs="Times New Roman"/>
        </w:rPr>
        <w:t>OpenCV</w:t>
      </w:r>
      <w:proofErr w:type="spellEnd"/>
      <w:r w:rsidR="0031263A" w:rsidRPr="009E7815">
        <w:rPr>
          <w:rFonts w:ascii="Times New Roman" w:hAnsi="Times New Roman" w:cs="Times New Roman"/>
        </w:rPr>
        <w:t xml:space="preserve"> bindings. The traffic camera footages from variety of sources are in implementation. A simple interface is developed for the user to select the region of interest to be analyzed and then image processing techniques are applied to calculate vehicle count and classified the vehicles. We have developed video based vehicle detection, classification, counting for real-time traffic data collection. We have used Background Subtraction Yolo algorithm, </w:t>
      </w:r>
      <w:proofErr w:type="spellStart"/>
      <w:r w:rsidR="0031263A" w:rsidRPr="009E7815">
        <w:rPr>
          <w:rFonts w:ascii="Times New Roman" w:hAnsi="Times New Roman" w:cs="Times New Roman"/>
        </w:rPr>
        <w:t>OpenCV</w:t>
      </w:r>
      <w:proofErr w:type="spellEnd"/>
      <w:r w:rsidR="0031263A" w:rsidRPr="009E7815">
        <w:rPr>
          <w:rFonts w:ascii="Times New Roman" w:hAnsi="Times New Roman" w:cs="Times New Roman"/>
        </w:rPr>
        <w:t>, and python for developing the system. In the proposed system, we have considered all day and night shadowing, and different lighting situations. Also, we have considered the moving shadow of moving vehicles.</w:t>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033A89" w:rsidRPr="009E7815" w:rsidRDefault="00033A89" w:rsidP="009318AD">
      <w:pPr>
        <w:jc w:val="center"/>
        <w:rPr>
          <w:rFonts w:ascii="Times New Roman" w:hAnsi="Times New Roman" w:cs="Times New Roman"/>
          <w:b/>
          <w:color w:val="000000" w:themeColor="text1"/>
          <w:sz w:val="44"/>
        </w:rPr>
      </w:pPr>
    </w:p>
    <w:p w:rsidR="00033A89" w:rsidRPr="009E7815" w:rsidRDefault="00033A89" w:rsidP="009318AD">
      <w:pPr>
        <w:jc w:val="center"/>
        <w:rPr>
          <w:rFonts w:ascii="Times New Roman" w:hAnsi="Times New Roman" w:cs="Times New Roman"/>
          <w:b/>
          <w:color w:val="000000" w:themeColor="text1"/>
          <w:sz w:val="44"/>
        </w:rPr>
      </w:pPr>
    </w:p>
    <w:p w:rsidR="00033A89" w:rsidRPr="009E7815" w:rsidRDefault="00033A89" w:rsidP="009318AD">
      <w:pPr>
        <w:jc w:val="center"/>
        <w:rPr>
          <w:rFonts w:ascii="Times New Roman" w:hAnsi="Times New Roman" w:cs="Times New Roman"/>
          <w:b/>
          <w:color w:val="000000" w:themeColor="text1"/>
          <w:sz w:val="44"/>
        </w:rPr>
      </w:pPr>
    </w:p>
    <w:p w:rsidR="00033A89" w:rsidRPr="009E7815" w:rsidRDefault="00033A89" w:rsidP="009318AD">
      <w:pPr>
        <w:jc w:val="center"/>
        <w:rPr>
          <w:rFonts w:ascii="Times New Roman" w:hAnsi="Times New Roman" w:cs="Times New Roman"/>
          <w:b/>
          <w:color w:val="000000" w:themeColor="text1"/>
          <w:sz w:val="44"/>
        </w:rPr>
      </w:pPr>
    </w:p>
    <w:p w:rsidR="00033A89" w:rsidRPr="009E7815" w:rsidRDefault="00033A89" w:rsidP="009318AD">
      <w:pPr>
        <w:jc w:val="center"/>
        <w:rPr>
          <w:rFonts w:ascii="Times New Roman" w:hAnsi="Times New Roman" w:cs="Times New Roman"/>
          <w:b/>
          <w:color w:val="000000" w:themeColor="text1"/>
          <w:sz w:val="44"/>
        </w:rPr>
      </w:pPr>
    </w:p>
    <w:p w:rsidR="00033A89" w:rsidRPr="009E7815" w:rsidRDefault="00033A89" w:rsidP="00033A89">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12</w:t>
      </w:r>
    </w:p>
    <w:p w:rsidR="009318AD" w:rsidRPr="009E7815" w:rsidRDefault="00033A89"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FUTURE ENHANCEMENT</w:t>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C3739A" w:rsidRPr="009E7815" w:rsidRDefault="003F503F" w:rsidP="009318AD">
      <w:pPr>
        <w:spacing w:before="240" w:line="360" w:lineRule="auto"/>
        <w:jc w:val="both"/>
        <w:rPr>
          <w:rFonts w:ascii="Times New Roman" w:hAnsi="Times New Roman" w:cs="Times New Roman"/>
          <w:color w:val="000000" w:themeColor="text1"/>
          <w:sz w:val="24"/>
          <w:szCs w:val="24"/>
        </w:rPr>
      </w:pPr>
      <w:r w:rsidRPr="009E7815">
        <w:rPr>
          <w:rFonts w:ascii="Times New Roman" w:hAnsi="Times New Roman" w:cs="Times New Roman"/>
          <w:color w:val="000000" w:themeColor="text1"/>
          <w:sz w:val="24"/>
          <w:szCs w:val="24"/>
        </w:rPr>
        <w:t xml:space="preserve">           </w:t>
      </w:r>
      <w:r w:rsidR="00033A89" w:rsidRPr="009E7815">
        <w:rPr>
          <w:rFonts w:ascii="Times New Roman" w:hAnsi="Times New Roman" w:cs="Times New Roman"/>
        </w:rPr>
        <w:t>In future, we will collect more traffic data from different locations of Hyderabad city using our proposed system and will apply several machine learning algorithms for mining traffic patterns of Hyderabad city.</w:t>
      </w:r>
    </w:p>
    <w:p w:rsidR="009318AD" w:rsidRPr="009E7815" w:rsidRDefault="009318AD" w:rsidP="009318AD">
      <w:pPr>
        <w:rPr>
          <w:rFonts w:ascii="Times New Roman" w:hAnsi="Times New Roman" w:cs="Times New Roman"/>
          <w:color w:val="000000" w:themeColor="text1"/>
          <w:sz w:val="24"/>
          <w:szCs w:val="2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color w:val="000000" w:themeColor="text1"/>
        </w:rPr>
      </w:pPr>
      <w:r w:rsidRPr="009E7815">
        <w:rPr>
          <w:rFonts w:ascii="Times New Roman" w:hAnsi="Times New Roman" w:cs="Times New Roman"/>
          <w:b/>
          <w:color w:val="000000" w:themeColor="text1"/>
          <w:sz w:val="44"/>
        </w:rPr>
        <w:t>CHAPTER – 13</w:t>
      </w:r>
    </w:p>
    <w:p w:rsidR="009318AD" w:rsidRPr="009E7815" w:rsidRDefault="009318AD" w:rsidP="009318AD">
      <w:pPr>
        <w:jc w:val="center"/>
        <w:rPr>
          <w:rFonts w:ascii="Times New Roman" w:hAnsi="Times New Roman" w:cs="Times New Roman"/>
          <w:b/>
          <w:color w:val="000000" w:themeColor="text1"/>
          <w:sz w:val="44"/>
        </w:rPr>
      </w:pPr>
      <w:r w:rsidRPr="009E7815">
        <w:rPr>
          <w:rFonts w:ascii="Times New Roman" w:hAnsi="Times New Roman" w:cs="Times New Roman"/>
          <w:b/>
          <w:color w:val="000000" w:themeColor="text1"/>
          <w:sz w:val="44"/>
        </w:rPr>
        <w:t>REFERENCES</w:t>
      </w: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9318AD" w:rsidRPr="009E7815" w:rsidRDefault="009318AD" w:rsidP="009318AD">
      <w:pPr>
        <w:jc w:val="center"/>
        <w:rPr>
          <w:rFonts w:ascii="Times New Roman" w:hAnsi="Times New Roman" w:cs="Times New Roman"/>
          <w:b/>
          <w:color w:val="000000" w:themeColor="text1"/>
          <w:sz w:val="44"/>
        </w:rPr>
      </w:pPr>
    </w:p>
    <w:p w:rsidR="00EC5F54" w:rsidRPr="009E7815" w:rsidRDefault="00EC5F54" w:rsidP="009318AD">
      <w:pPr>
        <w:jc w:val="center"/>
        <w:rPr>
          <w:rFonts w:ascii="Times New Roman" w:hAnsi="Times New Roman" w:cs="Times New Roman"/>
          <w:b/>
          <w:color w:val="000000" w:themeColor="text1"/>
          <w:sz w:val="44"/>
        </w:rPr>
      </w:pPr>
    </w:p>
    <w:p w:rsidR="00EC5F54" w:rsidRPr="009E7815" w:rsidRDefault="00EC5F54" w:rsidP="009318AD">
      <w:pPr>
        <w:jc w:val="center"/>
        <w:rPr>
          <w:rFonts w:ascii="Times New Roman" w:hAnsi="Times New Roman" w:cs="Times New Roman"/>
          <w:b/>
          <w:color w:val="000000" w:themeColor="text1"/>
          <w:sz w:val="44"/>
        </w:rPr>
      </w:pPr>
    </w:p>
    <w:p w:rsidR="009318AD" w:rsidRPr="009E7815" w:rsidRDefault="009318AD" w:rsidP="009E7815">
      <w:pPr>
        <w:rPr>
          <w:rFonts w:ascii="Times New Roman" w:hAnsi="Times New Roman" w:cs="Times New Roman"/>
          <w:b/>
          <w:color w:val="000000" w:themeColor="text1"/>
          <w:sz w:val="44"/>
        </w:rPr>
      </w:pPr>
    </w:p>
    <w:p w:rsidR="00EC5F54" w:rsidRPr="009E7815" w:rsidRDefault="009318AD" w:rsidP="00EC5F54">
      <w:pPr>
        <w:spacing w:line="360" w:lineRule="auto"/>
        <w:jc w:val="both"/>
        <w:rPr>
          <w:rFonts w:ascii="Times New Roman" w:hAnsi="Times New Roman" w:cs="Times New Roman"/>
        </w:rPr>
      </w:pPr>
      <w:r w:rsidRPr="009E7815">
        <w:rPr>
          <w:rFonts w:ascii="Times New Roman" w:hAnsi="Times New Roman" w:cs="Times New Roman"/>
          <w:color w:val="000000" w:themeColor="text1"/>
          <w:sz w:val="24"/>
          <w:szCs w:val="24"/>
        </w:rPr>
        <w:lastRenderedPageBreak/>
        <w:t xml:space="preserve"> </w:t>
      </w:r>
      <w:r w:rsidR="00EC5F54" w:rsidRPr="009E7815">
        <w:rPr>
          <w:rFonts w:ascii="Times New Roman" w:hAnsi="Times New Roman" w:cs="Times New Roman"/>
        </w:rPr>
        <w:t xml:space="preserve">[1] I. </w:t>
      </w:r>
      <w:proofErr w:type="spellStart"/>
      <w:r w:rsidR="00EC5F54" w:rsidRPr="009E7815">
        <w:rPr>
          <w:rFonts w:ascii="Times New Roman" w:hAnsi="Times New Roman" w:cs="Times New Roman"/>
        </w:rPr>
        <w:t>Alam</w:t>
      </w:r>
      <w:proofErr w:type="spellEnd"/>
      <w:r w:rsidR="00EC5F54" w:rsidRPr="009E7815">
        <w:rPr>
          <w:rFonts w:ascii="Times New Roman" w:hAnsi="Times New Roman" w:cs="Times New Roman"/>
        </w:rPr>
        <w:t xml:space="preserve">, M. F. Ahmed, M. </w:t>
      </w:r>
      <w:proofErr w:type="spellStart"/>
      <w:r w:rsidR="00EC5F54" w:rsidRPr="009E7815">
        <w:rPr>
          <w:rFonts w:ascii="Times New Roman" w:hAnsi="Times New Roman" w:cs="Times New Roman"/>
        </w:rPr>
        <w:t>Alam</w:t>
      </w:r>
      <w:proofErr w:type="spellEnd"/>
      <w:r w:rsidR="00EC5F54" w:rsidRPr="009E7815">
        <w:rPr>
          <w:rFonts w:ascii="Times New Roman" w:hAnsi="Times New Roman" w:cs="Times New Roman"/>
        </w:rPr>
        <w:t xml:space="preserve">, J. </w:t>
      </w:r>
      <w:proofErr w:type="spellStart"/>
      <w:r w:rsidR="00EC5F54" w:rsidRPr="009E7815">
        <w:rPr>
          <w:rFonts w:ascii="Times New Roman" w:hAnsi="Times New Roman" w:cs="Times New Roman"/>
        </w:rPr>
        <w:t>Ulisses</w:t>
      </w:r>
      <w:proofErr w:type="spellEnd"/>
      <w:r w:rsidR="00EC5F54" w:rsidRPr="009E7815">
        <w:rPr>
          <w:rFonts w:ascii="Times New Roman" w:hAnsi="Times New Roman" w:cs="Times New Roman"/>
        </w:rPr>
        <w:t xml:space="preserve">, D. M. </w:t>
      </w:r>
      <w:proofErr w:type="spellStart"/>
      <w:r w:rsidR="00EC5F54" w:rsidRPr="009E7815">
        <w:rPr>
          <w:rFonts w:ascii="Times New Roman" w:hAnsi="Times New Roman" w:cs="Times New Roman"/>
        </w:rPr>
        <w:t>Farid</w:t>
      </w:r>
      <w:proofErr w:type="spellEnd"/>
      <w:r w:rsidR="00EC5F54" w:rsidRPr="009E7815">
        <w:rPr>
          <w:rFonts w:ascii="Times New Roman" w:hAnsi="Times New Roman" w:cs="Times New Roman"/>
        </w:rPr>
        <w:t xml:space="preserve">, S. </w:t>
      </w:r>
      <w:proofErr w:type="spellStart"/>
      <w:r w:rsidR="00EC5F54" w:rsidRPr="009E7815">
        <w:rPr>
          <w:rFonts w:ascii="Times New Roman" w:hAnsi="Times New Roman" w:cs="Times New Roman"/>
        </w:rPr>
        <w:t>Shatabda</w:t>
      </w:r>
      <w:proofErr w:type="spellEnd"/>
      <w:r w:rsidR="00EC5F54" w:rsidRPr="009E7815">
        <w:rPr>
          <w:rFonts w:ascii="Times New Roman" w:hAnsi="Times New Roman" w:cs="Times New Roman"/>
        </w:rPr>
        <w:t xml:space="preserve">, and R. J. F. Rossetti, “Pattern mining from historical traffic big data,” in IEEE Technologies for Smart Cities (TENSYMP 2017). IEEE, July 2017, pp. 1–5.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[2] I. </w:t>
      </w:r>
      <w:proofErr w:type="spellStart"/>
      <w:r w:rsidRPr="009E7815">
        <w:rPr>
          <w:rFonts w:ascii="Times New Roman" w:hAnsi="Times New Roman" w:cs="Times New Roman"/>
        </w:rPr>
        <w:t>Alam</w:t>
      </w:r>
      <w:proofErr w:type="spellEnd"/>
      <w:r w:rsidRPr="009E7815">
        <w:rPr>
          <w:rFonts w:ascii="Times New Roman" w:hAnsi="Times New Roman" w:cs="Times New Roman"/>
        </w:rPr>
        <w:t xml:space="preserve">, D. M. </w:t>
      </w:r>
      <w:proofErr w:type="spellStart"/>
      <w:r w:rsidRPr="009E7815">
        <w:rPr>
          <w:rFonts w:ascii="Times New Roman" w:hAnsi="Times New Roman" w:cs="Times New Roman"/>
        </w:rPr>
        <w:t>Farid</w:t>
      </w:r>
      <w:proofErr w:type="spellEnd"/>
      <w:r w:rsidRPr="009E7815">
        <w:rPr>
          <w:rFonts w:ascii="Times New Roman" w:hAnsi="Times New Roman" w:cs="Times New Roman"/>
        </w:rPr>
        <w:t xml:space="preserve">, and R. J. F. Rossetti, “The prediction of traffic flow with regression analysis,” in Emerging Technologies in Data Mining and Information Security, ser. Advances in Intelligent Systems and Computing, A. A., D. P., M. J., B. A., and D. S., Eds. Springer, Singapore, 2019, vol. 813, pp. 661–671.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[3] A. </w:t>
      </w:r>
      <w:proofErr w:type="spellStart"/>
      <w:r w:rsidRPr="009E7815">
        <w:rPr>
          <w:rFonts w:ascii="Times New Roman" w:hAnsi="Times New Roman" w:cs="Times New Roman"/>
        </w:rPr>
        <w:t>Talebpour</w:t>
      </w:r>
      <w:proofErr w:type="spellEnd"/>
      <w:r w:rsidRPr="009E7815">
        <w:rPr>
          <w:rFonts w:ascii="Times New Roman" w:hAnsi="Times New Roman" w:cs="Times New Roman"/>
        </w:rPr>
        <w:t xml:space="preserve">, H. S. </w:t>
      </w:r>
      <w:proofErr w:type="spellStart"/>
      <w:r w:rsidRPr="009E7815">
        <w:rPr>
          <w:rFonts w:ascii="Times New Roman" w:hAnsi="Times New Roman" w:cs="Times New Roman"/>
        </w:rPr>
        <w:t>Mahmassani</w:t>
      </w:r>
      <w:proofErr w:type="spellEnd"/>
      <w:r w:rsidRPr="009E7815">
        <w:rPr>
          <w:rFonts w:ascii="Times New Roman" w:hAnsi="Times New Roman" w:cs="Times New Roman"/>
        </w:rPr>
        <w:t xml:space="preserve">, and S. H. </w:t>
      </w:r>
      <w:proofErr w:type="spellStart"/>
      <w:r w:rsidRPr="009E7815">
        <w:rPr>
          <w:rFonts w:ascii="Times New Roman" w:hAnsi="Times New Roman" w:cs="Times New Roman"/>
        </w:rPr>
        <w:t>Hamdar</w:t>
      </w:r>
      <w:proofErr w:type="spellEnd"/>
      <w:r w:rsidRPr="009E7815">
        <w:rPr>
          <w:rFonts w:ascii="Times New Roman" w:hAnsi="Times New Roman" w:cs="Times New Roman"/>
        </w:rPr>
        <w:t xml:space="preserve">, “Effect of information availability on stability of traffic flow: Percolation theory approach,” Transportation Research </w:t>
      </w:r>
      <w:proofErr w:type="spellStart"/>
      <w:r w:rsidRPr="009E7815">
        <w:rPr>
          <w:rFonts w:ascii="Times New Roman" w:hAnsi="Times New Roman" w:cs="Times New Roman"/>
        </w:rPr>
        <w:t>Procedia</w:t>
      </w:r>
      <w:proofErr w:type="spellEnd"/>
      <w:r w:rsidRPr="009E7815">
        <w:rPr>
          <w:rFonts w:ascii="Times New Roman" w:hAnsi="Times New Roman" w:cs="Times New Roman"/>
        </w:rPr>
        <w:t xml:space="preserve">, vol. 23, pp. 81–100, 2017.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[4] M. </w:t>
      </w:r>
      <w:proofErr w:type="spellStart"/>
      <w:r w:rsidRPr="009E7815">
        <w:rPr>
          <w:rFonts w:ascii="Times New Roman" w:hAnsi="Times New Roman" w:cs="Times New Roman"/>
        </w:rPr>
        <w:t>Dell’Orco</w:t>
      </w:r>
      <w:proofErr w:type="spellEnd"/>
      <w:r w:rsidRPr="009E7815">
        <w:rPr>
          <w:rFonts w:ascii="Times New Roman" w:hAnsi="Times New Roman" w:cs="Times New Roman"/>
        </w:rPr>
        <w:t xml:space="preserve"> and M. </w:t>
      </w:r>
      <w:proofErr w:type="spellStart"/>
      <w:r w:rsidRPr="009E7815">
        <w:rPr>
          <w:rFonts w:ascii="Times New Roman" w:hAnsi="Times New Roman" w:cs="Times New Roman"/>
        </w:rPr>
        <w:t>Marinelli</w:t>
      </w:r>
      <w:proofErr w:type="spellEnd"/>
      <w:r w:rsidRPr="009E7815">
        <w:rPr>
          <w:rFonts w:ascii="Times New Roman" w:hAnsi="Times New Roman" w:cs="Times New Roman"/>
        </w:rPr>
        <w:t xml:space="preserve">, “Modeling the dynamic effect of information on drivers’ choice behavior in the context of an advanced traveler information system,” Transportation Research Part C: Emerging Technologies, vol. 85, pp. 168–183, 2017.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[5] A. </w:t>
      </w:r>
      <w:proofErr w:type="spellStart"/>
      <w:r w:rsidRPr="009E7815">
        <w:rPr>
          <w:rFonts w:ascii="Times New Roman" w:hAnsi="Times New Roman" w:cs="Times New Roman"/>
        </w:rPr>
        <w:t>Csikos</w:t>
      </w:r>
      <w:proofErr w:type="spellEnd"/>
      <w:r w:rsidRPr="009E7815">
        <w:rPr>
          <w:rFonts w:ascii="Times New Roman" w:hAnsi="Times New Roman" w:cs="Times New Roman"/>
        </w:rPr>
        <w:t xml:space="preserve">, T. </w:t>
      </w:r>
      <w:proofErr w:type="spellStart"/>
      <w:r w:rsidRPr="009E7815">
        <w:rPr>
          <w:rFonts w:ascii="Times New Roman" w:hAnsi="Times New Roman" w:cs="Times New Roman"/>
        </w:rPr>
        <w:t>Charalambous</w:t>
      </w:r>
      <w:proofErr w:type="spellEnd"/>
      <w:r w:rsidRPr="009E7815">
        <w:rPr>
          <w:rFonts w:ascii="Times New Roman" w:hAnsi="Times New Roman" w:cs="Times New Roman"/>
        </w:rPr>
        <w:t xml:space="preserve">, H. </w:t>
      </w:r>
      <w:proofErr w:type="spellStart"/>
      <w:r w:rsidRPr="009E7815">
        <w:rPr>
          <w:rFonts w:ascii="Times New Roman" w:hAnsi="Times New Roman" w:cs="Times New Roman"/>
        </w:rPr>
        <w:t>Farhadi</w:t>
      </w:r>
      <w:proofErr w:type="spellEnd"/>
      <w:r w:rsidRPr="009E7815">
        <w:rPr>
          <w:rFonts w:ascii="Times New Roman" w:hAnsi="Times New Roman" w:cs="Times New Roman"/>
        </w:rPr>
        <w:t xml:space="preserve">, B. </w:t>
      </w:r>
      <w:proofErr w:type="spellStart"/>
      <w:r w:rsidRPr="009E7815">
        <w:rPr>
          <w:rFonts w:ascii="Times New Roman" w:hAnsi="Times New Roman" w:cs="Times New Roman"/>
        </w:rPr>
        <w:t>Kulcs</w:t>
      </w:r>
      <w:proofErr w:type="spellEnd"/>
      <w:r w:rsidRPr="009E7815">
        <w:rPr>
          <w:rFonts w:ascii="Times New Roman" w:hAnsi="Times New Roman" w:cs="Times New Roman"/>
        </w:rPr>
        <w:t xml:space="preserve"> ´ </w:t>
      </w:r>
      <w:proofErr w:type="spellStart"/>
      <w:r w:rsidRPr="009E7815">
        <w:rPr>
          <w:rFonts w:ascii="Times New Roman" w:hAnsi="Times New Roman" w:cs="Times New Roman"/>
        </w:rPr>
        <w:t>ar</w:t>
      </w:r>
      <w:proofErr w:type="spellEnd"/>
      <w:r w:rsidRPr="009E7815">
        <w:rPr>
          <w:rFonts w:ascii="Times New Roman" w:hAnsi="Times New Roman" w:cs="Times New Roman"/>
        </w:rPr>
        <w:t xml:space="preserve">, and H. </w:t>
      </w:r>
      <w:proofErr w:type="spellStart"/>
      <w:r w:rsidRPr="009E7815">
        <w:rPr>
          <w:rFonts w:ascii="Times New Roman" w:hAnsi="Times New Roman" w:cs="Times New Roman"/>
        </w:rPr>
        <w:t>Wymeersch</w:t>
      </w:r>
      <w:proofErr w:type="spellEnd"/>
      <w:r w:rsidRPr="009E7815">
        <w:rPr>
          <w:rFonts w:ascii="Times New Roman" w:hAnsi="Times New Roman" w:cs="Times New Roman"/>
        </w:rPr>
        <w:t xml:space="preserve">, ´ “Network traffic flow optimization under performance constraints,” Transportation Research Part C: Emerging Technologies, vol. 83, pp. 120–133, 2017.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[6] M. Zhou, X. </w:t>
      </w:r>
      <w:proofErr w:type="spellStart"/>
      <w:r w:rsidRPr="009E7815">
        <w:rPr>
          <w:rFonts w:ascii="Times New Roman" w:hAnsi="Times New Roman" w:cs="Times New Roman"/>
        </w:rPr>
        <w:t>Qu</w:t>
      </w:r>
      <w:proofErr w:type="spellEnd"/>
      <w:r w:rsidRPr="009E7815">
        <w:rPr>
          <w:rFonts w:ascii="Times New Roman" w:hAnsi="Times New Roman" w:cs="Times New Roman"/>
        </w:rPr>
        <w:t xml:space="preserve">, and X. Li, “A recurrent neural network based microscopic car following model to predict traffic oscillation,” Transportation Research Part C: Emerging Technologies, vol. 84, pp. 245–264, 2017. </w:t>
      </w:r>
    </w:p>
    <w:p w:rsidR="00EC5F54"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[7] F. B. </w:t>
      </w:r>
      <w:proofErr w:type="spellStart"/>
      <w:r w:rsidRPr="009E7815">
        <w:rPr>
          <w:rFonts w:ascii="Times New Roman" w:hAnsi="Times New Roman" w:cs="Times New Roman"/>
        </w:rPr>
        <w:t>Ghorghi</w:t>
      </w:r>
      <w:proofErr w:type="spellEnd"/>
      <w:r w:rsidRPr="009E7815">
        <w:rPr>
          <w:rFonts w:ascii="Times New Roman" w:hAnsi="Times New Roman" w:cs="Times New Roman"/>
        </w:rPr>
        <w:t xml:space="preserve"> and H. Zhou, “Traffic control devices for deterring </w:t>
      </w:r>
      <w:proofErr w:type="spellStart"/>
      <w:r w:rsidRPr="009E7815">
        <w:rPr>
          <w:rFonts w:ascii="Times New Roman" w:hAnsi="Times New Roman" w:cs="Times New Roman"/>
        </w:rPr>
        <w:t>wrongway</w:t>
      </w:r>
      <w:proofErr w:type="spellEnd"/>
      <w:r w:rsidRPr="009E7815">
        <w:rPr>
          <w:rFonts w:ascii="Times New Roman" w:hAnsi="Times New Roman" w:cs="Times New Roman"/>
        </w:rPr>
        <w:t xml:space="preserve"> driving: historical evolution and current practice,” Journal of Traffic and Transportation Engineering, vol. 4, pp. 280–289, 2017. </w:t>
      </w:r>
    </w:p>
    <w:p w:rsidR="009318AD" w:rsidRPr="009E7815" w:rsidRDefault="00EC5F54" w:rsidP="00EC5F54">
      <w:pPr>
        <w:spacing w:line="360" w:lineRule="auto"/>
        <w:jc w:val="both"/>
        <w:rPr>
          <w:rFonts w:ascii="Times New Roman" w:hAnsi="Times New Roman" w:cs="Times New Roman"/>
        </w:rPr>
      </w:pPr>
      <w:r w:rsidRPr="009E7815">
        <w:rPr>
          <w:rFonts w:ascii="Times New Roman" w:hAnsi="Times New Roman" w:cs="Times New Roman"/>
        </w:rPr>
        <w:t xml:space="preserve">[8] A. </w:t>
      </w:r>
      <w:proofErr w:type="spellStart"/>
      <w:r w:rsidRPr="009E7815">
        <w:rPr>
          <w:rFonts w:ascii="Times New Roman" w:hAnsi="Times New Roman" w:cs="Times New Roman"/>
        </w:rPr>
        <w:t>Abadi</w:t>
      </w:r>
      <w:proofErr w:type="spellEnd"/>
      <w:r w:rsidRPr="009E7815">
        <w:rPr>
          <w:rFonts w:ascii="Times New Roman" w:hAnsi="Times New Roman" w:cs="Times New Roman"/>
        </w:rPr>
        <w:t xml:space="preserve">, T. </w:t>
      </w:r>
      <w:proofErr w:type="spellStart"/>
      <w:r w:rsidRPr="009E7815">
        <w:rPr>
          <w:rFonts w:ascii="Times New Roman" w:hAnsi="Times New Roman" w:cs="Times New Roman"/>
        </w:rPr>
        <w:t>Rajabioun</w:t>
      </w:r>
      <w:proofErr w:type="spellEnd"/>
      <w:r w:rsidRPr="009E7815">
        <w:rPr>
          <w:rFonts w:ascii="Times New Roman" w:hAnsi="Times New Roman" w:cs="Times New Roman"/>
        </w:rPr>
        <w:t xml:space="preserve">, and P. A. </w:t>
      </w:r>
      <w:proofErr w:type="spellStart"/>
      <w:r w:rsidRPr="009E7815">
        <w:rPr>
          <w:rFonts w:ascii="Times New Roman" w:hAnsi="Times New Roman" w:cs="Times New Roman"/>
        </w:rPr>
        <w:t>Ioannou</w:t>
      </w:r>
      <w:proofErr w:type="spellEnd"/>
      <w:r w:rsidRPr="009E7815">
        <w:rPr>
          <w:rFonts w:ascii="Times New Roman" w:hAnsi="Times New Roman" w:cs="Times New Roman"/>
        </w:rPr>
        <w:t>, “Traffic flow prediction for road transportation networks with limited traffic data,” IEEE Transactions on Intelligent Transportation Systems, vol. 16, no. 2, pp. 653–662, 2015.</w:t>
      </w:r>
    </w:p>
    <w:p w:rsidR="009E7815" w:rsidRPr="009E7815" w:rsidRDefault="009E7815" w:rsidP="00EC5F54">
      <w:pPr>
        <w:spacing w:line="360" w:lineRule="auto"/>
        <w:jc w:val="both"/>
        <w:rPr>
          <w:rFonts w:ascii="Times New Roman" w:hAnsi="Times New Roman" w:cs="Times New Roman"/>
        </w:rPr>
      </w:pPr>
      <w:r w:rsidRPr="009E7815">
        <w:rPr>
          <w:rFonts w:ascii="Times New Roman" w:hAnsi="Times New Roman" w:cs="Times New Roman"/>
        </w:rPr>
        <w:t xml:space="preserve">[9] S.-Y. Cheung, and P.P. </w:t>
      </w:r>
      <w:proofErr w:type="spellStart"/>
      <w:r w:rsidRPr="009E7815">
        <w:rPr>
          <w:rFonts w:ascii="Times New Roman" w:hAnsi="Times New Roman" w:cs="Times New Roman"/>
        </w:rPr>
        <w:t>Varaiya</w:t>
      </w:r>
      <w:proofErr w:type="spellEnd"/>
      <w:r w:rsidRPr="009E7815">
        <w:rPr>
          <w:rFonts w:ascii="Times New Roman" w:hAnsi="Times New Roman" w:cs="Times New Roman"/>
        </w:rPr>
        <w:t xml:space="preserve">, “Traffic surveillance by wireless sensor networks: Final report”, PhD diss., University of California at Berkeley, 2006. </w:t>
      </w:r>
    </w:p>
    <w:p w:rsidR="002D1B9B" w:rsidRPr="009E7815" w:rsidRDefault="009E7815" w:rsidP="009E7815">
      <w:pPr>
        <w:spacing w:line="360" w:lineRule="auto"/>
        <w:jc w:val="both"/>
        <w:rPr>
          <w:rFonts w:ascii="Times New Roman" w:hAnsi="Times New Roman" w:cs="Times New Roman"/>
          <w:color w:val="000000" w:themeColor="text1"/>
          <w:sz w:val="24"/>
          <w:szCs w:val="24"/>
        </w:rPr>
      </w:pPr>
      <w:r w:rsidRPr="009E7815">
        <w:rPr>
          <w:rFonts w:ascii="Times New Roman" w:hAnsi="Times New Roman" w:cs="Times New Roman"/>
        </w:rPr>
        <w:t>[10] S. Oh, S. Ritchie, and C. Oh, “Real-time traffic measurement from single loop inductive signatures”, Transportation Research Record: Journal of the Transportation Research Boa</w:t>
      </w:r>
      <w:r>
        <w:rPr>
          <w:rFonts w:ascii="Times New Roman" w:hAnsi="Times New Roman" w:cs="Times New Roman"/>
        </w:rPr>
        <w:t>rd, (1804), pp. 98-106, 200</w:t>
      </w:r>
    </w:p>
    <w:sectPr w:rsidR="002D1B9B" w:rsidRPr="009E7815" w:rsidSect="00EC20E3">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panose1 w:val="00000000000000000000"/>
    <w:charset w:val="00"/>
    <w:family w:val="swiss"/>
    <w:notTrueType/>
    <w:pitch w:val="variable"/>
    <w:sig w:usb0="00000003" w:usb1="00000000" w:usb2="00000000" w:usb3="00000000" w:csb0="00000001"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058DE"/>
    <w:multiLevelType w:val="hybridMultilevel"/>
    <w:tmpl w:val="7DAA5F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0C7002"/>
    <w:multiLevelType w:val="hybridMultilevel"/>
    <w:tmpl w:val="8FC05A4A"/>
    <w:lvl w:ilvl="0" w:tplc="1BFCD258">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EB381B"/>
    <w:multiLevelType w:val="hybridMultilevel"/>
    <w:tmpl w:val="4EF0AAD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5EC4EA9"/>
    <w:multiLevelType w:val="hybridMultilevel"/>
    <w:tmpl w:val="1C02DCD0"/>
    <w:lvl w:ilvl="0" w:tplc="1BFCD2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3DF01AD"/>
    <w:multiLevelType w:val="hybridMultilevel"/>
    <w:tmpl w:val="EC9CB2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B4C6EF4"/>
    <w:multiLevelType w:val="hybridMultilevel"/>
    <w:tmpl w:val="95D0C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FCE5178"/>
    <w:multiLevelType w:val="multilevel"/>
    <w:tmpl w:val="FCBC4D1A"/>
    <w:lvl w:ilvl="0">
      <w:start w:val="1"/>
      <w:numFmt w:val="decimal"/>
      <w:lvlText w:val="%1."/>
      <w:lvlJc w:val="left"/>
      <w:pPr>
        <w:ind w:left="720" w:hanging="360"/>
      </w:pPr>
      <w:rPr>
        <w:rFonts w:cs="Times New Roman" w:hint="default"/>
      </w:rPr>
    </w:lvl>
    <w:lvl w:ilvl="1">
      <w:start w:val="4"/>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2A53DC5"/>
    <w:multiLevelType w:val="hybridMultilevel"/>
    <w:tmpl w:val="04C41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8ED4B2E"/>
    <w:multiLevelType w:val="hybridMultilevel"/>
    <w:tmpl w:val="C818DEBA"/>
    <w:lvl w:ilvl="0" w:tplc="04090009">
      <w:start w:val="1"/>
      <w:numFmt w:val="bullet"/>
      <w:lvlText w:val=""/>
      <w:lvlJc w:val="left"/>
      <w:pPr>
        <w:tabs>
          <w:tab w:val="num" w:pos="720"/>
        </w:tabs>
        <w:ind w:left="720" w:hanging="360"/>
      </w:pPr>
      <w:rPr>
        <w:rFonts w:ascii="Wingdings" w:hAnsi="Wingdings"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2">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43B7E24"/>
    <w:multiLevelType w:val="multilevel"/>
    <w:tmpl w:val="18D0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7AF0173"/>
    <w:multiLevelType w:val="hybridMultilevel"/>
    <w:tmpl w:val="9DC06A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8D03B1A"/>
    <w:multiLevelType w:val="hybridMultilevel"/>
    <w:tmpl w:val="1466E7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BAE502C"/>
    <w:multiLevelType w:val="multilevel"/>
    <w:tmpl w:val="E8049BF0"/>
    <w:lvl w:ilvl="0">
      <w:start w:val="1"/>
      <w:numFmt w:val="decimal"/>
      <w:lvlText w:val="%1."/>
      <w:lvlJc w:val="left"/>
      <w:pPr>
        <w:ind w:left="720" w:hanging="360"/>
      </w:pPr>
      <w:rPr>
        <w:rFonts w:cs="Times New Roman" w:hint="default"/>
      </w:rPr>
    </w:lvl>
    <w:lvl w:ilvl="1">
      <w:start w:val="1"/>
      <w:numFmt w:val="decimal"/>
      <w:isLgl/>
      <w:lvlText w:val="%1.%2"/>
      <w:lvlJc w:val="left"/>
      <w:pPr>
        <w:ind w:left="1110" w:hanging="750"/>
      </w:pPr>
      <w:rPr>
        <w:rFonts w:ascii="Times New Roman" w:hAnsi="Times New Roman" w:cs="Times New Roman" w:hint="default"/>
        <w:b/>
        <w:color w:val="000000"/>
        <w:sz w:val="28"/>
      </w:rPr>
    </w:lvl>
    <w:lvl w:ilvl="2">
      <w:start w:val="2"/>
      <w:numFmt w:val="decimal"/>
      <w:isLgl/>
      <w:lvlText w:val="%1.%2.%3"/>
      <w:lvlJc w:val="left"/>
      <w:pPr>
        <w:ind w:left="1110" w:hanging="750"/>
      </w:pPr>
      <w:rPr>
        <w:rFonts w:ascii="Times New Roman" w:hAnsi="Times New Roman" w:cs="Times New Roman" w:hint="default"/>
        <w:b/>
        <w:color w:val="000000"/>
        <w:sz w:val="28"/>
      </w:rPr>
    </w:lvl>
    <w:lvl w:ilvl="3">
      <w:start w:val="1"/>
      <w:numFmt w:val="decimal"/>
      <w:isLgl/>
      <w:lvlText w:val="%1.%2.%3.%4"/>
      <w:lvlJc w:val="left"/>
      <w:pPr>
        <w:ind w:left="1110" w:hanging="750"/>
      </w:pPr>
      <w:rPr>
        <w:rFonts w:ascii="Times New Roman" w:hAnsi="Times New Roman" w:cs="Times New Roman" w:hint="default"/>
        <w:b/>
        <w:color w:val="000000"/>
        <w:sz w:val="28"/>
      </w:rPr>
    </w:lvl>
    <w:lvl w:ilvl="4">
      <w:start w:val="1"/>
      <w:numFmt w:val="decimal"/>
      <w:isLgl/>
      <w:lvlText w:val="%1.%2.%3.%4.%5"/>
      <w:lvlJc w:val="left"/>
      <w:pPr>
        <w:ind w:left="1440" w:hanging="1080"/>
      </w:pPr>
      <w:rPr>
        <w:rFonts w:ascii="Times New Roman" w:hAnsi="Times New Roman" w:cs="Times New Roman" w:hint="default"/>
        <w:b/>
        <w:color w:val="000000"/>
        <w:sz w:val="28"/>
      </w:rPr>
    </w:lvl>
    <w:lvl w:ilvl="5">
      <w:start w:val="1"/>
      <w:numFmt w:val="decimal"/>
      <w:isLgl/>
      <w:lvlText w:val="%1.%2.%3.%4.%5.%6"/>
      <w:lvlJc w:val="left"/>
      <w:pPr>
        <w:ind w:left="1440" w:hanging="1080"/>
      </w:pPr>
      <w:rPr>
        <w:rFonts w:ascii="Times New Roman" w:hAnsi="Times New Roman" w:cs="Times New Roman" w:hint="default"/>
        <w:b/>
        <w:color w:val="000000"/>
        <w:sz w:val="28"/>
      </w:rPr>
    </w:lvl>
    <w:lvl w:ilvl="6">
      <w:start w:val="1"/>
      <w:numFmt w:val="decimal"/>
      <w:isLgl/>
      <w:lvlText w:val="%1.%2.%3.%4.%5.%6.%7"/>
      <w:lvlJc w:val="left"/>
      <w:pPr>
        <w:ind w:left="1800" w:hanging="1440"/>
      </w:pPr>
      <w:rPr>
        <w:rFonts w:ascii="Times New Roman" w:hAnsi="Times New Roman" w:cs="Times New Roman" w:hint="default"/>
        <w:b/>
        <w:color w:val="000000"/>
        <w:sz w:val="28"/>
      </w:rPr>
    </w:lvl>
    <w:lvl w:ilvl="7">
      <w:start w:val="1"/>
      <w:numFmt w:val="decimal"/>
      <w:isLgl/>
      <w:lvlText w:val="%1.%2.%3.%4.%5.%6.%7.%8"/>
      <w:lvlJc w:val="left"/>
      <w:pPr>
        <w:ind w:left="1800" w:hanging="1440"/>
      </w:pPr>
      <w:rPr>
        <w:rFonts w:ascii="Times New Roman" w:hAnsi="Times New Roman" w:cs="Times New Roman" w:hint="default"/>
        <w:b/>
        <w:color w:val="000000"/>
        <w:sz w:val="28"/>
      </w:rPr>
    </w:lvl>
    <w:lvl w:ilvl="8">
      <w:start w:val="1"/>
      <w:numFmt w:val="decimal"/>
      <w:isLgl/>
      <w:lvlText w:val="%1.%2.%3.%4.%5.%6.%7.%8.%9"/>
      <w:lvlJc w:val="left"/>
      <w:pPr>
        <w:ind w:left="2160" w:hanging="1800"/>
      </w:pPr>
      <w:rPr>
        <w:rFonts w:ascii="Times New Roman" w:hAnsi="Times New Roman" w:cs="Times New Roman" w:hint="default"/>
        <w:b/>
        <w:color w:val="000000"/>
        <w:sz w:val="28"/>
      </w:rPr>
    </w:lvl>
  </w:abstractNum>
  <w:abstractNum w:abstractNumId="17">
    <w:nsid w:val="3EA21F96"/>
    <w:multiLevelType w:val="multilevel"/>
    <w:tmpl w:val="DB9A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9">
    <w:nsid w:val="40111F7A"/>
    <w:multiLevelType w:val="multilevel"/>
    <w:tmpl w:val="A278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C2D91"/>
    <w:multiLevelType w:val="multilevel"/>
    <w:tmpl w:val="8F46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24450D4"/>
    <w:multiLevelType w:val="hybridMultilevel"/>
    <w:tmpl w:val="04A20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6D6B66"/>
    <w:multiLevelType w:val="hybridMultilevel"/>
    <w:tmpl w:val="DDACC2F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6637249F"/>
    <w:multiLevelType w:val="multilevel"/>
    <w:tmpl w:val="1C76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F4F72AA"/>
    <w:multiLevelType w:val="multilevel"/>
    <w:tmpl w:val="8EFA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75B2B82"/>
    <w:multiLevelType w:val="hybridMultilevel"/>
    <w:tmpl w:val="9B0226B2"/>
    <w:lvl w:ilvl="0" w:tplc="DD50DBF2">
      <w:start w:val="1"/>
      <w:numFmt w:val="bullet"/>
      <w:lvlText w:val="•"/>
      <w:lvlJc w:val="left"/>
      <w:pPr>
        <w:tabs>
          <w:tab w:val="num" w:pos="720"/>
        </w:tabs>
        <w:ind w:left="720" w:hanging="360"/>
      </w:pPr>
      <w:rPr>
        <w:rFonts w:ascii="Arial" w:hAnsi="Arial" w:hint="default"/>
      </w:rPr>
    </w:lvl>
    <w:lvl w:ilvl="1" w:tplc="5C163468" w:tentative="1">
      <w:start w:val="1"/>
      <w:numFmt w:val="bullet"/>
      <w:lvlText w:val="•"/>
      <w:lvlJc w:val="left"/>
      <w:pPr>
        <w:tabs>
          <w:tab w:val="num" w:pos="1440"/>
        </w:tabs>
        <w:ind w:left="1440" w:hanging="360"/>
      </w:pPr>
      <w:rPr>
        <w:rFonts w:ascii="Arial" w:hAnsi="Arial" w:hint="default"/>
      </w:rPr>
    </w:lvl>
    <w:lvl w:ilvl="2" w:tplc="D804A79C" w:tentative="1">
      <w:start w:val="1"/>
      <w:numFmt w:val="bullet"/>
      <w:lvlText w:val="•"/>
      <w:lvlJc w:val="left"/>
      <w:pPr>
        <w:tabs>
          <w:tab w:val="num" w:pos="2160"/>
        </w:tabs>
        <w:ind w:left="2160" w:hanging="360"/>
      </w:pPr>
      <w:rPr>
        <w:rFonts w:ascii="Arial" w:hAnsi="Arial" w:hint="default"/>
      </w:rPr>
    </w:lvl>
    <w:lvl w:ilvl="3" w:tplc="992805DA" w:tentative="1">
      <w:start w:val="1"/>
      <w:numFmt w:val="bullet"/>
      <w:lvlText w:val="•"/>
      <w:lvlJc w:val="left"/>
      <w:pPr>
        <w:tabs>
          <w:tab w:val="num" w:pos="2880"/>
        </w:tabs>
        <w:ind w:left="2880" w:hanging="360"/>
      </w:pPr>
      <w:rPr>
        <w:rFonts w:ascii="Arial" w:hAnsi="Arial" w:hint="default"/>
      </w:rPr>
    </w:lvl>
    <w:lvl w:ilvl="4" w:tplc="EBDE5DC2" w:tentative="1">
      <w:start w:val="1"/>
      <w:numFmt w:val="bullet"/>
      <w:lvlText w:val="•"/>
      <w:lvlJc w:val="left"/>
      <w:pPr>
        <w:tabs>
          <w:tab w:val="num" w:pos="3600"/>
        </w:tabs>
        <w:ind w:left="3600" w:hanging="360"/>
      </w:pPr>
      <w:rPr>
        <w:rFonts w:ascii="Arial" w:hAnsi="Arial" w:hint="default"/>
      </w:rPr>
    </w:lvl>
    <w:lvl w:ilvl="5" w:tplc="7410E3F0" w:tentative="1">
      <w:start w:val="1"/>
      <w:numFmt w:val="bullet"/>
      <w:lvlText w:val="•"/>
      <w:lvlJc w:val="left"/>
      <w:pPr>
        <w:tabs>
          <w:tab w:val="num" w:pos="4320"/>
        </w:tabs>
        <w:ind w:left="4320" w:hanging="360"/>
      </w:pPr>
      <w:rPr>
        <w:rFonts w:ascii="Arial" w:hAnsi="Arial" w:hint="default"/>
      </w:rPr>
    </w:lvl>
    <w:lvl w:ilvl="6" w:tplc="234A2F72" w:tentative="1">
      <w:start w:val="1"/>
      <w:numFmt w:val="bullet"/>
      <w:lvlText w:val="•"/>
      <w:lvlJc w:val="left"/>
      <w:pPr>
        <w:tabs>
          <w:tab w:val="num" w:pos="5040"/>
        </w:tabs>
        <w:ind w:left="5040" w:hanging="360"/>
      </w:pPr>
      <w:rPr>
        <w:rFonts w:ascii="Arial" w:hAnsi="Arial" w:hint="default"/>
      </w:rPr>
    </w:lvl>
    <w:lvl w:ilvl="7" w:tplc="79CAD33C" w:tentative="1">
      <w:start w:val="1"/>
      <w:numFmt w:val="bullet"/>
      <w:lvlText w:val="•"/>
      <w:lvlJc w:val="left"/>
      <w:pPr>
        <w:tabs>
          <w:tab w:val="num" w:pos="5760"/>
        </w:tabs>
        <w:ind w:left="5760" w:hanging="360"/>
      </w:pPr>
      <w:rPr>
        <w:rFonts w:ascii="Arial" w:hAnsi="Arial" w:hint="default"/>
      </w:rPr>
    </w:lvl>
    <w:lvl w:ilvl="8" w:tplc="5316FBD0" w:tentative="1">
      <w:start w:val="1"/>
      <w:numFmt w:val="bullet"/>
      <w:lvlText w:val="•"/>
      <w:lvlJc w:val="left"/>
      <w:pPr>
        <w:tabs>
          <w:tab w:val="num" w:pos="6480"/>
        </w:tabs>
        <w:ind w:left="6480" w:hanging="360"/>
      </w:pPr>
      <w:rPr>
        <w:rFonts w:ascii="Arial" w:hAnsi="Arial" w:hint="default"/>
      </w:rPr>
    </w:lvl>
  </w:abstractNum>
  <w:abstractNum w:abstractNumId="26">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AB40EA6"/>
    <w:multiLevelType w:val="multilevel"/>
    <w:tmpl w:val="3BAA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0"/>
  </w:num>
  <w:num w:numId="3">
    <w:abstractNumId w:val="12"/>
  </w:num>
  <w:num w:numId="4">
    <w:abstractNumId w:val="6"/>
  </w:num>
  <w:num w:numId="5">
    <w:abstractNumId w:val="11"/>
  </w:num>
  <w:num w:numId="6">
    <w:abstractNumId w:val="18"/>
  </w:num>
  <w:num w:numId="7">
    <w:abstractNumId w:val="7"/>
  </w:num>
  <w:num w:numId="8">
    <w:abstractNumId w:val="26"/>
  </w:num>
  <w:num w:numId="9">
    <w:abstractNumId w:val="2"/>
  </w:num>
  <w:num w:numId="10">
    <w:abstractNumId w:val="22"/>
  </w:num>
  <w:num w:numId="11">
    <w:abstractNumId w:val="15"/>
  </w:num>
  <w:num w:numId="12">
    <w:abstractNumId w:val="10"/>
  </w:num>
  <w:num w:numId="13">
    <w:abstractNumId w:val="8"/>
  </w:num>
  <w:num w:numId="14">
    <w:abstractNumId w:val="9"/>
  </w:num>
  <w:num w:numId="15">
    <w:abstractNumId w:val="16"/>
  </w:num>
  <w:num w:numId="16">
    <w:abstractNumId w:val="20"/>
  </w:num>
  <w:num w:numId="17">
    <w:abstractNumId w:val="19"/>
  </w:num>
  <w:num w:numId="18">
    <w:abstractNumId w:val="27"/>
  </w:num>
  <w:num w:numId="19">
    <w:abstractNumId w:val="17"/>
  </w:num>
  <w:num w:numId="20">
    <w:abstractNumId w:val="24"/>
  </w:num>
  <w:num w:numId="21">
    <w:abstractNumId w:val="13"/>
  </w:num>
  <w:num w:numId="22">
    <w:abstractNumId w:val="23"/>
  </w:num>
  <w:num w:numId="23">
    <w:abstractNumId w:val="5"/>
  </w:num>
  <w:num w:numId="24">
    <w:abstractNumId w:val="4"/>
  </w:num>
  <w:num w:numId="25">
    <w:abstractNumId w:val="25"/>
  </w:num>
  <w:num w:numId="26">
    <w:abstractNumId w:val="14"/>
  </w:num>
  <w:num w:numId="27">
    <w:abstractNumId w:val="3"/>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EC20E3"/>
    <w:rsid w:val="00002229"/>
    <w:rsid w:val="00016C97"/>
    <w:rsid w:val="00026CA0"/>
    <w:rsid w:val="000326A5"/>
    <w:rsid w:val="00033A89"/>
    <w:rsid w:val="0004267F"/>
    <w:rsid w:val="00051985"/>
    <w:rsid w:val="00073ECF"/>
    <w:rsid w:val="00084AC7"/>
    <w:rsid w:val="00121923"/>
    <w:rsid w:val="001223D0"/>
    <w:rsid w:val="001228A8"/>
    <w:rsid w:val="001C5EFA"/>
    <w:rsid w:val="001E60AC"/>
    <w:rsid w:val="00224D69"/>
    <w:rsid w:val="002A0FFE"/>
    <w:rsid w:val="002D1B9B"/>
    <w:rsid w:val="002E7AC5"/>
    <w:rsid w:val="0031263A"/>
    <w:rsid w:val="00344C2D"/>
    <w:rsid w:val="00390FF1"/>
    <w:rsid w:val="003A4AA7"/>
    <w:rsid w:val="003B750A"/>
    <w:rsid w:val="003D6620"/>
    <w:rsid w:val="003F503F"/>
    <w:rsid w:val="00453605"/>
    <w:rsid w:val="0049486F"/>
    <w:rsid w:val="0052261D"/>
    <w:rsid w:val="0055712A"/>
    <w:rsid w:val="00586925"/>
    <w:rsid w:val="005A35E9"/>
    <w:rsid w:val="005D2142"/>
    <w:rsid w:val="00640F92"/>
    <w:rsid w:val="00653AF6"/>
    <w:rsid w:val="006660AA"/>
    <w:rsid w:val="00681735"/>
    <w:rsid w:val="006D55C4"/>
    <w:rsid w:val="006E6730"/>
    <w:rsid w:val="006F0B48"/>
    <w:rsid w:val="00705E8C"/>
    <w:rsid w:val="00737D12"/>
    <w:rsid w:val="0074749F"/>
    <w:rsid w:val="00770E92"/>
    <w:rsid w:val="007908CC"/>
    <w:rsid w:val="00795ED2"/>
    <w:rsid w:val="007B24BD"/>
    <w:rsid w:val="008242E4"/>
    <w:rsid w:val="00845553"/>
    <w:rsid w:val="00877AE7"/>
    <w:rsid w:val="008B0414"/>
    <w:rsid w:val="00926548"/>
    <w:rsid w:val="009318AD"/>
    <w:rsid w:val="00963E30"/>
    <w:rsid w:val="009A2515"/>
    <w:rsid w:val="009D162B"/>
    <w:rsid w:val="009E0027"/>
    <w:rsid w:val="009E7815"/>
    <w:rsid w:val="009F7C37"/>
    <w:rsid w:val="00AD6484"/>
    <w:rsid w:val="00B04233"/>
    <w:rsid w:val="00BA2F10"/>
    <w:rsid w:val="00BB5750"/>
    <w:rsid w:val="00BC1C69"/>
    <w:rsid w:val="00BC225A"/>
    <w:rsid w:val="00BD7A31"/>
    <w:rsid w:val="00BF2D6C"/>
    <w:rsid w:val="00C04597"/>
    <w:rsid w:val="00C3739A"/>
    <w:rsid w:val="00C40425"/>
    <w:rsid w:val="00C5618D"/>
    <w:rsid w:val="00C71323"/>
    <w:rsid w:val="00CE47A1"/>
    <w:rsid w:val="00CF24E2"/>
    <w:rsid w:val="00CF516D"/>
    <w:rsid w:val="00D372D0"/>
    <w:rsid w:val="00E66DFF"/>
    <w:rsid w:val="00E9069D"/>
    <w:rsid w:val="00EC20E3"/>
    <w:rsid w:val="00EC5F54"/>
    <w:rsid w:val="00EF18FE"/>
    <w:rsid w:val="00F44814"/>
    <w:rsid w:val="00F612BA"/>
    <w:rsid w:val="00F72128"/>
    <w:rsid w:val="00F80983"/>
    <w:rsid w:val="00F84303"/>
    <w:rsid w:val="00F938EE"/>
    <w:rsid w:val="00FD367E"/>
    <w:rsid w:val="00FF21A1"/>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F466E7-CAAD-4C13-A4EF-972B16E16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21A1"/>
  </w:style>
  <w:style w:type="paragraph" w:styleId="Heading1">
    <w:name w:val="heading 1"/>
    <w:basedOn w:val="Normal"/>
    <w:link w:val="Heading1Char"/>
    <w:uiPriority w:val="9"/>
    <w:qFormat/>
    <w:rsid w:val="008B041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A0FF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084AC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7">
    <w:name w:val="heading 7"/>
    <w:basedOn w:val="Normal"/>
    <w:next w:val="Normal"/>
    <w:link w:val="Heading7Char"/>
    <w:uiPriority w:val="9"/>
    <w:semiHidden/>
    <w:unhideWhenUsed/>
    <w:qFormat/>
    <w:rsid w:val="009E002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E002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6C97"/>
    <w:pPr>
      <w:widowControl w:val="0"/>
      <w:autoSpaceDE w:val="0"/>
      <w:autoSpaceDN w:val="0"/>
      <w:spacing w:after="0" w:line="240" w:lineRule="auto"/>
      <w:ind w:left="1600" w:hanging="36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8B0414"/>
    <w:rPr>
      <w:rFonts w:ascii="Times New Roman" w:eastAsia="Times New Roman" w:hAnsi="Times New Roman" w:cs="Times New Roman"/>
      <w:b/>
      <w:bCs/>
      <w:kern w:val="36"/>
      <w:sz w:val="48"/>
      <w:szCs w:val="48"/>
    </w:rPr>
  </w:style>
  <w:style w:type="paragraph" w:styleId="BodyText">
    <w:name w:val="Body Text"/>
    <w:basedOn w:val="Normal"/>
    <w:link w:val="BodyTextChar"/>
    <w:uiPriority w:val="1"/>
    <w:qFormat/>
    <w:rsid w:val="00BB5750"/>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B5750"/>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084AC7"/>
    <w:rPr>
      <w:rFonts w:asciiTheme="majorHAnsi" w:eastAsiaTheme="majorEastAsia" w:hAnsiTheme="majorHAnsi" w:cstheme="majorBidi"/>
      <w:color w:val="243F60" w:themeColor="accent1" w:themeShade="7F"/>
      <w:sz w:val="24"/>
      <w:szCs w:val="24"/>
    </w:rPr>
  </w:style>
  <w:style w:type="paragraph" w:styleId="BodyTextIndent">
    <w:name w:val="Body Text Indent"/>
    <w:basedOn w:val="Normal"/>
    <w:link w:val="BodyTextIndentChar"/>
    <w:uiPriority w:val="99"/>
    <w:semiHidden/>
    <w:unhideWhenUsed/>
    <w:rsid w:val="00084AC7"/>
    <w:pPr>
      <w:spacing w:after="120"/>
      <w:ind w:left="360"/>
    </w:pPr>
  </w:style>
  <w:style w:type="character" w:customStyle="1" w:styleId="BodyTextIndentChar">
    <w:name w:val="Body Text Indent Char"/>
    <w:basedOn w:val="DefaultParagraphFont"/>
    <w:link w:val="BodyTextIndent"/>
    <w:uiPriority w:val="99"/>
    <w:semiHidden/>
    <w:rsid w:val="00084AC7"/>
  </w:style>
  <w:style w:type="paragraph" w:styleId="BodyTextIndent3">
    <w:name w:val="Body Text Indent 3"/>
    <w:basedOn w:val="Normal"/>
    <w:link w:val="BodyTextIndent3Char"/>
    <w:rsid w:val="00084AC7"/>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84AC7"/>
    <w:rPr>
      <w:rFonts w:ascii="Times New Roman" w:eastAsia="Times New Roman" w:hAnsi="Times New Roman" w:cs="Times New Roman"/>
      <w:sz w:val="16"/>
      <w:szCs w:val="16"/>
    </w:rPr>
  </w:style>
  <w:style w:type="character" w:styleId="Hyperlink">
    <w:name w:val="Hyperlink"/>
    <w:rsid w:val="00453605"/>
    <w:rPr>
      <w:color w:val="0000FF"/>
      <w:u w:val="single"/>
    </w:rPr>
  </w:style>
  <w:style w:type="paragraph" w:customStyle="1" w:styleId="Standard">
    <w:name w:val="Standard"/>
    <w:rsid w:val="00705E8C"/>
    <w:pPr>
      <w:widowControl w:val="0"/>
      <w:suppressAutoHyphens/>
      <w:autoSpaceDN w:val="0"/>
      <w:spacing w:after="0" w:line="240" w:lineRule="auto"/>
      <w:textAlignment w:val="baseline"/>
    </w:pPr>
    <w:rPr>
      <w:rFonts w:ascii="Liberation Serif" w:eastAsia="Times New Roman" w:hAnsi="Liberation Serif" w:cs="DejaVu Sans"/>
      <w:kern w:val="3"/>
      <w:sz w:val="24"/>
      <w:szCs w:val="24"/>
    </w:rPr>
  </w:style>
  <w:style w:type="character" w:customStyle="1" w:styleId="Heading2Char">
    <w:name w:val="Heading 2 Char"/>
    <w:basedOn w:val="DefaultParagraphFont"/>
    <w:link w:val="Heading2"/>
    <w:uiPriority w:val="9"/>
    <w:semiHidden/>
    <w:rsid w:val="002A0FFE"/>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rsid w:val="002A0FFE"/>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Strong">
    <w:name w:val="Strong"/>
    <w:uiPriority w:val="22"/>
    <w:qFormat/>
    <w:rsid w:val="002A0FFE"/>
    <w:rPr>
      <w:b/>
      <w:bCs/>
    </w:rPr>
  </w:style>
  <w:style w:type="character" w:styleId="HTMLCode">
    <w:name w:val="HTML Code"/>
    <w:uiPriority w:val="99"/>
    <w:rsid w:val="002A0FFE"/>
    <w:rPr>
      <w:rFonts w:ascii="Courier New" w:eastAsia="Courier New" w:hAnsi="Courier New" w:cs="Courier New"/>
      <w:sz w:val="20"/>
      <w:szCs w:val="20"/>
    </w:rPr>
  </w:style>
  <w:style w:type="paragraph" w:customStyle="1" w:styleId="gq">
    <w:name w:val="gq"/>
    <w:basedOn w:val="Normal"/>
    <w:rsid w:val="002A0FF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g">
    <w:name w:val="eg"/>
    <w:basedOn w:val="Normal"/>
    <w:rsid w:val="002A0F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7Char">
    <w:name w:val="Heading 7 Char"/>
    <w:basedOn w:val="DefaultParagraphFont"/>
    <w:link w:val="Heading7"/>
    <w:uiPriority w:val="9"/>
    <w:semiHidden/>
    <w:rsid w:val="009E002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E0027"/>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700641">
      <w:bodyDiv w:val="1"/>
      <w:marLeft w:val="0"/>
      <w:marRight w:val="0"/>
      <w:marTop w:val="0"/>
      <w:marBottom w:val="0"/>
      <w:divBdr>
        <w:top w:val="none" w:sz="0" w:space="0" w:color="auto"/>
        <w:left w:val="none" w:sz="0" w:space="0" w:color="auto"/>
        <w:bottom w:val="none" w:sz="0" w:space="0" w:color="auto"/>
        <w:right w:val="none" w:sz="0" w:space="0" w:color="auto"/>
      </w:divBdr>
    </w:div>
    <w:div w:id="278417760">
      <w:bodyDiv w:val="1"/>
      <w:marLeft w:val="0"/>
      <w:marRight w:val="0"/>
      <w:marTop w:val="0"/>
      <w:marBottom w:val="0"/>
      <w:divBdr>
        <w:top w:val="none" w:sz="0" w:space="0" w:color="auto"/>
        <w:left w:val="none" w:sz="0" w:space="0" w:color="auto"/>
        <w:bottom w:val="none" w:sz="0" w:space="0" w:color="auto"/>
        <w:right w:val="none" w:sz="0" w:space="0" w:color="auto"/>
      </w:divBdr>
    </w:div>
    <w:div w:id="382289050">
      <w:bodyDiv w:val="1"/>
      <w:marLeft w:val="0"/>
      <w:marRight w:val="0"/>
      <w:marTop w:val="0"/>
      <w:marBottom w:val="0"/>
      <w:divBdr>
        <w:top w:val="none" w:sz="0" w:space="0" w:color="auto"/>
        <w:left w:val="none" w:sz="0" w:space="0" w:color="auto"/>
        <w:bottom w:val="none" w:sz="0" w:space="0" w:color="auto"/>
        <w:right w:val="none" w:sz="0" w:space="0" w:color="auto"/>
      </w:divBdr>
    </w:div>
    <w:div w:id="569778250">
      <w:bodyDiv w:val="1"/>
      <w:marLeft w:val="0"/>
      <w:marRight w:val="0"/>
      <w:marTop w:val="0"/>
      <w:marBottom w:val="0"/>
      <w:divBdr>
        <w:top w:val="none" w:sz="0" w:space="0" w:color="auto"/>
        <w:left w:val="none" w:sz="0" w:space="0" w:color="auto"/>
        <w:bottom w:val="none" w:sz="0" w:space="0" w:color="auto"/>
        <w:right w:val="none" w:sz="0" w:space="0" w:color="auto"/>
      </w:divBdr>
    </w:div>
    <w:div w:id="857694749">
      <w:bodyDiv w:val="1"/>
      <w:marLeft w:val="0"/>
      <w:marRight w:val="0"/>
      <w:marTop w:val="0"/>
      <w:marBottom w:val="0"/>
      <w:divBdr>
        <w:top w:val="none" w:sz="0" w:space="0" w:color="auto"/>
        <w:left w:val="none" w:sz="0" w:space="0" w:color="auto"/>
        <w:bottom w:val="none" w:sz="0" w:space="0" w:color="auto"/>
        <w:right w:val="none" w:sz="0" w:space="0" w:color="auto"/>
      </w:divBdr>
    </w:div>
    <w:div w:id="949242187">
      <w:bodyDiv w:val="1"/>
      <w:marLeft w:val="0"/>
      <w:marRight w:val="0"/>
      <w:marTop w:val="0"/>
      <w:marBottom w:val="0"/>
      <w:divBdr>
        <w:top w:val="none" w:sz="0" w:space="0" w:color="auto"/>
        <w:left w:val="none" w:sz="0" w:space="0" w:color="auto"/>
        <w:bottom w:val="none" w:sz="0" w:space="0" w:color="auto"/>
        <w:right w:val="none" w:sz="0" w:space="0" w:color="auto"/>
      </w:divBdr>
      <w:divsChild>
        <w:div w:id="1423524650">
          <w:marLeft w:val="360"/>
          <w:marRight w:val="0"/>
          <w:marTop w:val="200"/>
          <w:marBottom w:val="0"/>
          <w:divBdr>
            <w:top w:val="none" w:sz="0" w:space="0" w:color="auto"/>
            <w:left w:val="none" w:sz="0" w:space="0" w:color="auto"/>
            <w:bottom w:val="none" w:sz="0" w:space="0" w:color="auto"/>
            <w:right w:val="none" w:sz="0" w:space="0" w:color="auto"/>
          </w:divBdr>
        </w:div>
      </w:divsChild>
    </w:div>
    <w:div w:id="1040127807">
      <w:bodyDiv w:val="1"/>
      <w:marLeft w:val="0"/>
      <w:marRight w:val="0"/>
      <w:marTop w:val="0"/>
      <w:marBottom w:val="0"/>
      <w:divBdr>
        <w:top w:val="none" w:sz="0" w:space="0" w:color="auto"/>
        <w:left w:val="none" w:sz="0" w:space="0" w:color="auto"/>
        <w:bottom w:val="none" w:sz="0" w:space="0" w:color="auto"/>
        <w:right w:val="none" w:sz="0" w:space="0" w:color="auto"/>
      </w:divBdr>
    </w:div>
    <w:div w:id="1306280465">
      <w:bodyDiv w:val="1"/>
      <w:marLeft w:val="0"/>
      <w:marRight w:val="0"/>
      <w:marTop w:val="0"/>
      <w:marBottom w:val="0"/>
      <w:divBdr>
        <w:top w:val="none" w:sz="0" w:space="0" w:color="auto"/>
        <w:left w:val="none" w:sz="0" w:space="0" w:color="auto"/>
        <w:bottom w:val="none" w:sz="0" w:space="0" w:color="auto"/>
        <w:right w:val="none" w:sz="0" w:space="0" w:color="auto"/>
      </w:divBdr>
    </w:div>
    <w:div w:id="1575239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en.wikipedia.org/wiki/Code_block" TargetMode="External"/><Relationship Id="rId26" Type="http://schemas.openxmlformats.org/officeDocument/2006/relationships/hyperlink" Target="https://en.wikipedia.org/wiki/Dynamic_type" TargetMode="External"/><Relationship Id="rId39" Type="http://schemas.openxmlformats.org/officeDocument/2006/relationships/image" Target="media/image11.png"/><Relationship Id="rId21" Type="http://schemas.openxmlformats.org/officeDocument/2006/relationships/hyperlink" Target="https://en.wikipedia.org/wiki/Java_(programming_language)" TargetMode="External"/><Relationship Id="rId34" Type="http://schemas.openxmlformats.org/officeDocument/2006/relationships/hyperlink" Target="https://becominghuman.ai/cheat-sheets-for-ai-neural-networks-machine-learning-deep-learning-big-data-678c51b4b463" TargetMode="External"/><Relationship Id="rId42" Type="http://schemas.openxmlformats.org/officeDocument/2006/relationships/image" Target="media/image14.png"/><Relationship Id="rId47" Type="http://schemas.openxmlformats.org/officeDocument/2006/relationships/image" Target="media/image17.png"/><Relationship Id="rId50" Type="http://schemas.openxmlformats.org/officeDocument/2006/relationships/image" Target="media/image2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en.wikipedia.org/wiki/Readability" TargetMode="External"/><Relationship Id="rId29" Type="http://schemas.openxmlformats.org/officeDocument/2006/relationships/hyperlink" Target="https://en.wikipedia.org/wiki/Object-oriented_programming" TargetMode="External"/><Relationship Id="rId11" Type="http://schemas.openxmlformats.org/officeDocument/2006/relationships/image" Target="media/image6.png"/><Relationship Id="rId24" Type="http://schemas.openxmlformats.org/officeDocument/2006/relationships/hyperlink" Target="https://en.wikipedia.org/wiki/Open_source" TargetMode="External"/><Relationship Id="rId32" Type="http://schemas.openxmlformats.org/officeDocument/2006/relationships/hyperlink" Target="https://en.wikipedia.org/wiki/Procedural_programming" TargetMode="External"/><Relationship Id="rId37" Type="http://schemas.openxmlformats.org/officeDocument/2006/relationships/hyperlink" Target="https://becominghuman.ai/ai-nlp-workshop-7bc121986d61" TargetMode="External"/><Relationship Id="rId40" Type="http://schemas.openxmlformats.org/officeDocument/2006/relationships/image" Target="media/image12.png"/><Relationship Id="rId45"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en.wikipedia.org/wiki/Interpreted_language" TargetMode="External"/><Relationship Id="rId23" Type="http://schemas.openxmlformats.org/officeDocument/2006/relationships/hyperlink" Target="https://en.wikipedia.org/wiki/Reference_implementation" TargetMode="External"/><Relationship Id="rId28" Type="http://schemas.openxmlformats.org/officeDocument/2006/relationships/hyperlink" Target="https://en.wikipedia.org/wiki/Programming_paradigm" TargetMode="External"/><Relationship Id="rId36" Type="http://schemas.openxmlformats.org/officeDocument/2006/relationships/hyperlink" Target="https://becominghuman.ai/getting-started-with-building-realtime-api-infrastructure-a19601fc794e" TargetMode="External"/><Relationship Id="rId49" Type="http://schemas.openxmlformats.org/officeDocument/2006/relationships/image" Target="media/image19.png"/><Relationship Id="rId10" Type="http://schemas.openxmlformats.org/officeDocument/2006/relationships/image" Target="media/image5.jpeg"/><Relationship Id="rId19" Type="http://schemas.openxmlformats.org/officeDocument/2006/relationships/hyperlink" Target="https://en.wikipedia.org/wiki/Source_lines_of_code" TargetMode="External"/><Relationship Id="rId31" Type="http://schemas.openxmlformats.org/officeDocument/2006/relationships/hyperlink" Target="https://en.wikipedia.org/wiki/Functional_programming" TargetMode="External"/><Relationship Id="rId44" Type="http://schemas.openxmlformats.org/officeDocument/2006/relationships/hyperlink" Target="https://www.geeksforgeeks.org/tag/neural-network/"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en.wikipedia.org/wiki/Operating_system" TargetMode="External"/><Relationship Id="rId27" Type="http://schemas.openxmlformats.org/officeDocument/2006/relationships/hyperlink" Target="https://en.wikipedia.org/wiki/Memory_management" TargetMode="External"/><Relationship Id="rId30" Type="http://schemas.openxmlformats.org/officeDocument/2006/relationships/hyperlink" Target="https://en.wikipedia.org/wiki/Imperative_programming" TargetMode="External"/><Relationship Id="rId35" Type="http://schemas.openxmlformats.org/officeDocument/2006/relationships/hyperlink" Target="https://becominghuman.ai/data-science-simplified-principles-and-process-b06304d63308" TargetMode="External"/><Relationship Id="rId43" Type="http://schemas.openxmlformats.org/officeDocument/2006/relationships/hyperlink" Target="https://www.geeksforgeeks.org/introduction-machine-learning/" TargetMode="External"/><Relationship Id="rId48" Type="http://schemas.openxmlformats.org/officeDocument/2006/relationships/image" Target="media/image18.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hyperlink" Target="https://en.wikipedia.org/wiki/Whitespace_character" TargetMode="External"/><Relationship Id="rId25" Type="http://schemas.openxmlformats.org/officeDocument/2006/relationships/hyperlink" Target="https://en.wikipedia.org/wiki/Python_Software_Foundation" TargetMode="External"/><Relationship Id="rId33" Type="http://schemas.openxmlformats.org/officeDocument/2006/relationships/hyperlink" Target="https://en.wikipedia.org/wiki/Standard_library" TargetMode="External"/><Relationship Id="rId38" Type="http://schemas.openxmlformats.org/officeDocument/2006/relationships/image" Target="media/image10.jpeg"/><Relationship Id="rId46" Type="http://schemas.openxmlformats.org/officeDocument/2006/relationships/image" Target="media/image16.png"/><Relationship Id="rId20" Type="http://schemas.openxmlformats.org/officeDocument/2006/relationships/hyperlink" Target="https://en.wikipedia.org/wiki/C%2B%2B"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03201D-FBB2-43D7-A78B-63FEF8C56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76</Pages>
  <Words>12617</Words>
  <Characters>71923</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Intel</dc:creator>
  <cp:lastModifiedBy>Microsoft account</cp:lastModifiedBy>
  <cp:revision>75</cp:revision>
  <dcterms:created xsi:type="dcterms:W3CDTF">2021-05-18T17:44:00Z</dcterms:created>
  <dcterms:modified xsi:type="dcterms:W3CDTF">2022-12-05T07:40:00Z</dcterms:modified>
</cp:coreProperties>
</file>